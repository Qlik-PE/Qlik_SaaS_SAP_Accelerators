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B916" w14:textId="77777777" w:rsidR="005864DB" w:rsidRPr="00985244" w:rsidRDefault="005864DB" w:rsidP="0026209C">
      <w:pPr>
        <w:rPr>
          <w:b/>
          <w:bCs/>
          <w:color w:val="545659" w:themeColor="text1"/>
          <w:spacing w:val="40"/>
          <w:sz w:val="18"/>
          <w:szCs w:val="18"/>
        </w:rPr>
      </w:pPr>
    </w:p>
    <w:p w14:paraId="2AFEE572" w14:textId="097ADA72" w:rsidR="00EC12F3" w:rsidRPr="00985244" w:rsidRDefault="00594D06" w:rsidP="009C263C">
      <w:pPr>
        <w:pStyle w:val="CoverTitle"/>
        <w:rPr>
          <w:color w:val="545659" w:themeColor="text1"/>
          <w:sz w:val="96"/>
          <w:szCs w:val="16"/>
        </w:rPr>
      </w:pPr>
      <w:r w:rsidRPr="00985244">
        <w:rPr>
          <w:color w:val="545659" w:themeColor="text1"/>
          <w:sz w:val="96"/>
          <w:szCs w:val="16"/>
        </w:rPr>
        <w:t>SAP Accelerator</w:t>
      </w:r>
      <w:r w:rsidR="00E7076F">
        <w:rPr>
          <w:color w:val="545659" w:themeColor="text1"/>
          <w:sz w:val="96"/>
          <w:szCs w:val="16"/>
        </w:rPr>
        <w:t>s – Qlik SaaS</w:t>
      </w:r>
    </w:p>
    <w:p w14:paraId="5E4344D6" w14:textId="222C4789" w:rsidR="005864DB" w:rsidRPr="00985244" w:rsidRDefault="00674C1A" w:rsidP="009C263C">
      <w:pPr>
        <w:pStyle w:val="CoverSubtitle"/>
      </w:pPr>
      <w:r w:rsidRPr="00985244">
        <w:t>I</w:t>
      </w:r>
      <w:r w:rsidR="00EC12F3" w:rsidRPr="00985244">
        <w:t>nstallation</w:t>
      </w:r>
      <w:r w:rsidRPr="00985244">
        <w:t xml:space="preserve"> and Configuration</w:t>
      </w:r>
    </w:p>
    <w:p w14:paraId="55B4B5FC" w14:textId="77777777" w:rsidR="005864DB" w:rsidRPr="00985244" w:rsidRDefault="005864DB" w:rsidP="0026209C">
      <w:pPr>
        <w:rPr>
          <w:b/>
          <w:bCs/>
          <w:color w:val="545659" w:themeColor="text1"/>
          <w:spacing w:val="40"/>
          <w:sz w:val="18"/>
          <w:szCs w:val="18"/>
        </w:rPr>
      </w:pPr>
    </w:p>
    <w:p w14:paraId="10B66223" w14:textId="2EB7C4C0" w:rsidR="005864DB" w:rsidRPr="00985244" w:rsidRDefault="00E7076F" w:rsidP="0026209C">
      <w:pPr>
        <w:rPr>
          <w:b/>
          <w:bCs/>
          <w:color w:val="545659" w:themeColor="text1"/>
          <w:spacing w:val="40"/>
          <w:sz w:val="18"/>
          <w:szCs w:val="18"/>
        </w:rPr>
      </w:pPr>
      <w:r w:rsidRPr="00E7076F">
        <w:rPr>
          <w:noProof/>
          <w:color w:val="545659" w:themeColor="text1"/>
        </w:rPr>
        <w:drawing>
          <wp:anchor distT="0" distB="0" distL="114300" distR="114300" simplePos="0" relativeHeight="251658245" behindDoc="0" locked="0" layoutInCell="1" allowOverlap="1" wp14:anchorId="76BFB2DA" wp14:editId="130F0D40">
            <wp:simplePos x="0" y="0"/>
            <wp:positionH relativeFrom="column">
              <wp:posOffset>-696233</wp:posOffset>
            </wp:positionH>
            <wp:positionV relativeFrom="paragraph">
              <wp:posOffset>205740</wp:posOffset>
            </wp:positionV>
            <wp:extent cx="7099300" cy="3156585"/>
            <wp:effectExtent l="0" t="0" r="0" b="5715"/>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7099300" cy="3156585"/>
                    </a:xfrm>
                    <a:prstGeom prst="rect">
                      <a:avLst/>
                    </a:prstGeom>
                  </pic:spPr>
                </pic:pic>
              </a:graphicData>
            </a:graphic>
            <wp14:sizeRelH relativeFrom="page">
              <wp14:pctWidth>0</wp14:pctWidth>
            </wp14:sizeRelH>
            <wp14:sizeRelV relativeFrom="page">
              <wp14:pctHeight>0</wp14:pctHeight>
            </wp14:sizeRelV>
          </wp:anchor>
        </w:drawing>
      </w:r>
    </w:p>
    <w:p w14:paraId="3FDF872C" w14:textId="5F7A924B" w:rsidR="001775F2" w:rsidRPr="00985244" w:rsidRDefault="001775F2" w:rsidP="001775F2">
      <w:pPr>
        <w:pStyle w:val="ContentType"/>
        <w:rPr>
          <w:color w:val="545659" w:themeColor="text1"/>
        </w:rPr>
      </w:pPr>
    </w:p>
    <w:p w14:paraId="7D516E22" w14:textId="39E68DA4" w:rsidR="001775F2" w:rsidRPr="00985244" w:rsidRDefault="001775F2" w:rsidP="001775F2">
      <w:pPr>
        <w:pStyle w:val="ContentType"/>
        <w:rPr>
          <w:color w:val="545659" w:themeColor="text1"/>
        </w:rPr>
      </w:pPr>
    </w:p>
    <w:p w14:paraId="37FB15AC" w14:textId="2994195B" w:rsidR="00FF33D3" w:rsidRPr="00985244" w:rsidRDefault="00FF33D3" w:rsidP="001775F2">
      <w:pPr>
        <w:pStyle w:val="ContentType"/>
        <w:rPr>
          <w:color w:val="545659" w:themeColor="text1"/>
        </w:rPr>
      </w:pPr>
    </w:p>
    <w:p w14:paraId="367B431F" w14:textId="616D0723" w:rsidR="0058713B" w:rsidRPr="00985244" w:rsidRDefault="00FF33D3">
      <w:pPr>
        <w:rPr>
          <w:color w:val="545659" w:themeColor="text1"/>
        </w:rPr>
      </w:pPr>
      <w:r w:rsidRPr="00985244">
        <w:rPr>
          <w:color w:val="545659" w:themeColor="text1"/>
        </w:rPr>
        <w:br w:type="page"/>
      </w:r>
    </w:p>
    <w:sdt>
      <w:sdtPr>
        <w:rPr>
          <w:rFonts w:cstheme="minorBidi"/>
          <w:color w:val="545659" w:themeColor="text1"/>
          <w:sz w:val="24"/>
          <w:szCs w:val="24"/>
        </w:rPr>
        <w:id w:val="863720658"/>
        <w:docPartObj>
          <w:docPartGallery w:val="Table of Contents"/>
          <w:docPartUnique/>
        </w:docPartObj>
      </w:sdtPr>
      <w:sdtEndPr>
        <w:rPr>
          <w:b/>
          <w:bCs/>
        </w:rPr>
      </w:sdtEndPr>
      <w:sdtContent>
        <w:p w14:paraId="5F487223" w14:textId="75E834EE" w:rsidR="00CE0C71" w:rsidRPr="00985244" w:rsidRDefault="00CD58A5">
          <w:pPr>
            <w:pStyle w:val="TOCHeading"/>
            <w:rPr>
              <w:color w:val="545659" w:themeColor="text1"/>
            </w:rPr>
          </w:pPr>
          <w:r w:rsidRPr="00985244">
            <w:rPr>
              <w:color w:val="545659" w:themeColor="text1"/>
            </w:rPr>
            <w:t>Table of C</w:t>
          </w:r>
          <w:r w:rsidR="00770A61" w:rsidRPr="00985244">
            <w:rPr>
              <w:color w:val="545659" w:themeColor="text1"/>
            </w:rPr>
            <w:t>ontent</w:t>
          </w:r>
          <w:r w:rsidRPr="00985244">
            <w:rPr>
              <w:color w:val="545659" w:themeColor="text1"/>
            </w:rPr>
            <w:t>s</w:t>
          </w:r>
        </w:p>
        <w:p w14:paraId="234D9330" w14:textId="6418E932" w:rsidR="00770A61" w:rsidRPr="00985244" w:rsidRDefault="00770A61" w:rsidP="00770A61">
          <w:pPr>
            <w:rPr>
              <w:color w:val="545659" w:themeColor="text1"/>
            </w:rPr>
          </w:pPr>
          <w:r w:rsidRPr="00985244">
            <w:rPr>
              <w:noProof/>
              <w:color w:val="545659" w:themeColor="text1"/>
            </w:rPr>
            <mc:AlternateContent>
              <mc:Choice Requires="wps">
                <w:drawing>
                  <wp:anchor distT="0" distB="0" distL="114300" distR="114300" simplePos="0" relativeHeight="251658240" behindDoc="0" locked="0" layoutInCell="1" allowOverlap="1" wp14:anchorId="2AB70672" wp14:editId="39105A08">
                    <wp:simplePos x="0" y="0"/>
                    <wp:positionH relativeFrom="column">
                      <wp:posOffset>9525</wp:posOffset>
                    </wp:positionH>
                    <wp:positionV relativeFrom="paragraph">
                      <wp:posOffset>22225</wp:posOffset>
                    </wp:positionV>
                    <wp:extent cx="895350"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ma14="http://schemas.microsoft.com/office/mac/drawingml/2011/main" xmlns:a14="http://schemas.microsoft.com/office/drawing/2010/main" xmlns:pic="http://schemas.openxmlformats.org/drawingml/2006/picture" xmlns:a="http://schemas.openxmlformats.org/drawingml/2006/main">
                <w:pict w14:anchorId="1A820C58">
                  <v:line id="Gerader Verbinder 25" style="position:absolute;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006580 [3204]" strokeweight=".5pt" from=".75pt,1.75pt" to="71.25pt,1.75pt" w14:anchorId="3D4A0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">
                    <v:stroke joinstyle="miter"/>
                  </v:line>
                </w:pict>
              </mc:Fallback>
            </mc:AlternateContent>
          </w:r>
        </w:p>
        <w:p w14:paraId="289DCD64" w14:textId="77FCF431" w:rsidR="00B30F05" w:rsidRDefault="00CE0C71">
          <w:pPr>
            <w:pStyle w:val="TOC1"/>
            <w:rPr>
              <w:rFonts w:eastAsiaTheme="minorEastAsia" w:cstheme="minorBidi"/>
              <w:noProof/>
              <w:color w:val="auto"/>
              <w:sz w:val="24"/>
              <w:szCs w:val="24"/>
            </w:rPr>
          </w:pPr>
          <w:r w:rsidRPr="00985244">
            <w:rPr>
              <w:color w:val="545659" w:themeColor="text1"/>
            </w:rPr>
            <w:fldChar w:fldCharType="begin"/>
          </w:r>
          <w:r w:rsidRPr="00985244">
            <w:rPr>
              <w:color w:val="545659" w:themeColor="text1"/>
            </w:rPr>
            <w:instrText xml:space="preserve"> TOC \o "1-3" \h \z \u </w:instrText>
          </w:r>
          <w:r w:rsidRPr="00985244">
            <w:rPr>
              <w:color w:val="545659" w:themeColor="text1"/>
            </w:rPr>
            <w:fldChar w:fldCharType="separate"/>
          </w:r>
          <w:hyperlink w:anchor="_Toc124933958" w:history="1">
            <w:r w:rsidR="00B30F05" w:rsidRPr="001C6104">
              <w:rPr>
                <w:rStyle w:val="Hyperlink"/>
                <w:noProof/>
              </w:rPr>
              <w:t>Prerequisites / Assumptions</w:t>
            </w:r>
            <w:r w:rsidR="00B30F05">
              <w:rPr>
                <w:noProof/>
                <w:webHidden/>
              </w:rPr>
              <w:tab/>
            </w:r>
            <w:r w:rsidR="00B30F05">
              <w:rPr>
                <w:noProof/>
                <w:webHidden/>
              </w:rPr>
              <w:fldChar w:fldCharType="begin"/>
            </w:r>
            <w:r w:rsidR="00B30F05">
              <w:rPr>
                <w:noProof/>
                <w:webHidden/>
              </w:rPr>
              <w:instrText xml:space="preserve"> PAGEREF _Toc124933958 \h </w:instrText>
            </w:r>
            <w:r w:rsidR="00B30F05">
              <w:rPr>
                <w:noProof/>
                <w:webHidden/>
              </w:rPr>
            </w:r>
            <w:r w:rsidR="00B30F05">
              <w:rPr>
                <w:noProof/>
                <w:webHidden/>
              </w:rPr>
              <w:fldChar w:fldCharType="separate"/>
            </w:r>
            <w:r w:rsidR="00B30F05">
              <w:rPr>
                <w:noProof/>
                <w:webHidden/>
              </w:rPr>
              <w:t>2</w:t>
            </w:r>
            <w:r w:rsidR="00B30F05">
              <w:rPr>
                <w:noProof/>
                <w:webHidden/>
              </w:rPr>
              <w:fldChar w:fldCharType="end"/>
            </w:r>
          </w:hyperlink>
        </w:p>
        <w:p w14:paraId="48DD468D" w14:textId="6DEE9871" w:rsidR="00B30F05" w:rsidRDefault="00FF2EE6">
          <w:pPr>
            <w:pStyle w:val="TOC1"/>
            <w:rPr>
              <w:rFonts w:eastAsiaTheme="minorEastAsia" w:cstheme="minorBidi"/>
              <w:noProof/>
              <w:color w:val="auto"/>
              <w:sz w:val="24"/>
              <w:szCs w:val="24"/>
            </w:rPr>
          </w:pPr>
          <w:hyperlink w:anchor="_Toc124933959" w:history="1">
            <w:r w:rsidR="00B30F05" w:rsidRPr="001C6104">
              <w:rPr>
                <w:rStyle w:val="Hyperlink"/>
                <w:noProof/>
              </w:rPr>
              <w:t>List of relevant Extractors to be activated:</w:t>
            </w:r>
            <w:r w:rsidR="00B30F05">
              <w:rPr>
                <w:noProof/>
                <w:webHidden/>
              </w:rPr>
              <w:tab/>
            </w:r>
            <w:r w:rsidR="00B30F05">
              <w:rPr>
                <w:noProof/>
                <w:webHidden/>
              </w:rPr>
              <w:fldChar w:fldCharType="begin"/>
            </w:r>
            <w:r w:rsidR="00B30F05">
              <w:rPr>
                <w:noProof/>
                <w:webHidden/>
              </w:rPr>
              <w:instrText xml:space="preserve"> PAGEREF _Toc124933959 \h </w:instrText>
            </w:r>
            <w:r w:rsidR="00B30F05">
              <w:rPr>
                <w:noProof/>
                <w:webHidden/>
              </w:rPr>
            </w:r>
            <w:r w:rsidR="00B30F05">
              <w:rPr>
                <w:noProof/>
                <w:webHidden/>
              </w:rPr>
              <w:fldChar w:fldCharType="separate"/>
            </w:r>
            <w:r w:rsidR="00B30F05">
              <w:rPr>
                <w:noProof/>
                <w:webHidden/>
              </w:rPr>
              <w:t>3</w:t>
            </w:r>
            <w:r w:rsidR="00B30F05">
              <w:rPr>
                <w:noProof/>
                <w:webHidden/>
              </w:rPr>
              <w:fldChar w:fldCharType="end"/>
            </w:r>
          </w:hyperlink>
        </w:p>
        <w:p w14:paraId="6BE8652A" w14:textId="667DB4DB" w:rsidR="00B30F05" w:rsidRDefault="00FF2EE6">
          <w:pPr>
            <w:pStyle w:val="TOC1"/>
            <w:rPr>
              <w:rFonts w:eastAsiaTheme="minorEastAsia" w:cstheme="minorBidi"/>
              <w:noProof/>
              <w:color w:val="auto"/>
              <w:sz w:val="24"/>
              <w:szCs w:val="24"/>
            </w:rPr>
          </w:pPr>
          <w:hyperlink w:anchor="_Toc124933960" w:history="1">
            <w:r w:rsidR="00B30F05" w:rsidRPr="001C6104">
              <w:rPr>
                <w:rStyle w:val="Hyperlink"/>
                <w:noProof/>
              </w:rPr>
              <w:t>Testing SAP Standard Extractor</w:t>
            </w:r>
            <w:r w:rsidR="00B30F05">
              <w:rPr>
                <w:noProof/>
                <w:webHidden/>
              </w:rPr>
              <w:tab/>
            </w:r>
            <w:r w:rsidR="00B30F05">
              <w:rPr>
                <w:noProof/>
                <w:webHidden/>
              </w:rPr>
              <w:fldChar w:fldCharType="begin"/>
            </w:r>
            <w:r w:rsidR="00B30F05">
              <w:rPr>
                <w:noProof/>
                <w:webHidden/>
              </w:rPr>
              <w:instrText xml:space="preserve"> PAGEREF _Toc124933960 \h </w:instrText>
            </w:r>
            <w:r w:rsidR="00B30F05">
              <w:rPr>
                <w:noProof/>
                <w:webHidden/>
              </w:rPr>
            </w:r>
            <w:r w:rsidR="00B30F05">
              <w:rPr>
                <w:noProof/>
                <w:webHidden/>
              </w:rPr>
              <w:fldChar w:fldCharType="separate"/>
            </w:r>
            <w:r w:rsidR="00B30F05">
              <w:rPr>
                <w:noProof/>
                <w:webHidden/>
              </w:rPr>
              <w:t>7</w:t>
            </w:r>
            <w:r w:rsidR="00B30F05">
              <w:rPr>
                <w:noProof/>
                <w:webHidden/>
              </w:rPr>
              <w:fldChar w:fldCharType="end"/>
            </w:r>
          </w:hyperlink>
        </w:p>
        <w:p w14:paraId="4D7DE335" w14:textId="463EE9D7" w:rsidR="00B30F05" w:rsidRDefault="00FF2EE6">
          <w:pPr>
            <w:pStyle w:val="TOC1"/>
            <w:rPr>
              <w:rFonts w:eastAsiaTheme="minorEastAsia" w:cstheme="minorBidi"/>
              <w:noProof/>
              <w:color w:val="auto"/>
              <w:sz w:val="24"/>
              <w:szCs w:val="24"/>
            </w:rPr>
          </w:pPr>
          <w:hyperlink w:anchor="_Toc124933961" w:history="1">
            <w:r w:rsidR="00B30F05" w:rsidRPr="001C6104">
              <w:rPr>
                <w:rStyle w:val="Hyperlink"/>
                <w:noProof/>
              </w:rPr>
              <w:t>Using the SAP Extractor Endpoint in Qlik Data Gateway</w:t>
            </w:r>
            <w:r w:rsidR="00B30F05">
              <w:rPr>
                <w:noProof/>
                <w:webHidden/>
              </w:rPr>
              <w:tab/>
            </w:r>
            <w:r w:rsidR="00B30F05">
              <w:rPr>
                <w:noProof/>
                <w:webHidden/>
              </w:rPr>
              <w:fldChar w:fldCharType="begin"/>
            </w:r>
            <w:r w:rsidR="00B30F05">
              <w:rPr>
                <w:noProof/>
                <w:webHidden/>
              </w:rPr>
              <w:instrText xml:space="preserve"> PAGEREF _Toc124933961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71825845" w14:textId="0AC07CB9" w:rsidR="00B30F05" w:rsidRDefault="00FF2EE6">
          <w:pPr>
            <w:pStyle w:val="TOC1"/>
            <w:rPr>
              <w:rFonts w:eastAsiaTheme="minorEastAsia" w:cstheme="minorBidi"/>
              <w:noProof/>
              <w:color w:val="auto"/>
              <w:sz w:val="24"/>
              <w:szCs w:val="24"/>
            </w:rPr>
          </w:pPr>
          <w:hyperlink w:anchor="_Toc124933962" w:history="1">
            <w:r w:rsidR="00B30F05" w:rsidRPr="001C6104">
              <w:rPr>
                <w:rStyle w:val="Hyperlink"/>
                <w:noProof/>
              </w:rPr>
              <w:t>Prerequisites</w:t>
            </w:r>
            <w:r w:rsidR="00B30F05">
              <w:rPr>
                <w:noProof/>
                <w:webHidden/>
              </w:rPr>
              <w:tab/>
            </w:r>
            <w:r w:rsidR="00B30F05">
              <w:rPr>
                <w:noProof/>
                <w:webHidden/>
              </w:rPr>
              <w:fldChar w:fldCharType="begin"/>
            </w:r>
            <w:r w:rsidR="00B30F05">
              <w:rPr>
                <w:noProof/>
                <w:webHidden/>
              </w:rPr>
              <w:instrText xml:space="preserve"> PAGEREF _Toc124933962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30813E1D" w14:textId="3923CCE4" w:rsidR="00B30F05" w:rsidRDefault="00FF2EE6">
          <w:pPr>
            <w:pStyle w:val="TOC1"/>
            <w:rPr>
              <w:rFonts w:eastAsiaTheme="minorEastAsia" w:cstheme="minorBidi"/>
              <w:noProof/>
              <w:color w:val="auto"/>
              <w:sz w:val="24"/>
              <w:szCs w:val="24"/>
            </w:rPr>
          </w:pPr>
          <w:hyperlink w:anchor="_Toc124933963" w:history="1">
            <w:r w:rsidR="00B30F05" w:rsidRPr="001C6104">
              <w:rPr>
                <w:rStyle w:val="Hyperlink"/>
                <w:noProof/>
              </w:rPr>
              <w:t>Install SAP Java Connectivity package</w:t>
            </w:r>
            <w:r w:rsidR="00B30F05">
              <w:rPr>
                <w:noProof/>
                <w:webHidden/>
              </w:rPr>
              <w:tab/>
            </w:r>
            <w:r w:rsidR="00B30F05">
              <w:rPr>
                <w:noProof/>
                <w:webHidden/>
              </w:rPr>
              <w:fldChar w:fldCharType="begin"/>
            </w:r>
            <w:r w:rsidR="00B30F05">
              <w:rPr>
                <w:noProof/>
                <w:webHidden/>
              </w:rPr>
              <w:instrText xml:space="preserve"> PAGEREF _Toc124933963 \h </w:instrText>
            </w:r>
            <w:r w:rsidR="00B30F05">
              <w:rPr>
                <w:noProof/>
                <w:webHidden/>
              </w:rPr>
            </w:r>
            <w:r w:rsidR="00B30F05">
              <w:rPr>
                <w:noProof/>
                <w:webHidden/>
              </w:rPr>
              <w:fldChar w:fldCharType="separate"/>
            </w:r>
            <w:r w:rsidR="00B30F05">
              <w:rPr>
                <w:noProof/>
                <w:webHidden/>
              </w:rPr>
              <w:t>8</w:t>
            </w:r>
            <w:r w:rsidR="00B30F05">
              <w:rPr>
                <w:noProof/>
                <w:webHidden/>
              </w:rPr>
              <w:fldChar w:fldCharType="end"/>
            </w:r>
          </w:hyperlink>
        </w:p>
        <w:p w14:paraId="69389980" w14:textId="3B0A0721" w:rsidR="00B30F05" w:rsidRDefault="00FF2EE6">
          <w:pPr>
            <w:pStyle w:val="TOC1"/>
            <w:rPr>
              <w:rFonts w:eastAsiaTheme="minorEastAsia" w:cstheme="minorBidi"/>
              <w:noProof/>
              <w:color w:val="auto"/>
              <w:sz w:val="24"/>
              <w:szCs w:val="24"/>
            </w:rPr>
          </w:pPr>
          <w:hyperlink w:anchor="_Toc124933964" w:history="1">
            <w:r w:rsidR="00B30F05" w:rsidRPr="001C6104">
              <w:rPr>
                <w:rStyle w:val="Hyperlink"/>
                <w:noProof/>
              </w:rPr>
              <w:t>Setup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_Toc124933964 \h </w:instrText>
            </w:r>
            <w:r w:rsidR="00B30F05">
              <w:rPr>
                <w:noProof/>
                <w:webHidden/>
              </w:rPr>
            </w:r>
            <w:r w:rsidR="00B30F05">
              <w:rPr>
                <w:noProof/>
                <w:webHidden/>
              </w:rPr>
              <w:fldChar w:fldCharType="separate"/>
            </w:r>
            <w:r w:rsidR="00B30F05">
              <w:rPr>
                <w:noProof/>
                <w:webHidden/>
              </w:rPr>
              <w:t>9</w:t>
            </w:r>
            <w:r w:rsidR="00B30F05">
              <w:rPr>
                <w:noProof/>
                <w:webHidden/>
              </w:rPr>
              <w:fldChar w:fldCharType="end"/>
            </w:r>
          </w:hyperlink>
        </w:p>
        <w:p w14:paraId="3B65C1D4" w14:textId="6E5E032A" w:rsidR="00B30F05" w:rsidRDefault="00FF2EE6">
          <w:pPr>
            <w:pStyle w:val="TOC1"/>
            <w:rPr>
              <w:rFonts w:eastAsiaTheme="minorEastAsia" w:cstheme="minorBidi"/>
              <w:noProof/>
              <w:color w:val="auto"/>
              <w:sz w:val="24"/>
              <w:szCs w:val="24"/>
            </w:rPr>
          </w:pPr>
          <w:hyperlink w:anchor="_Toc124933965" w:history="1">
            <w:r w:rsidR="00B30F05" w:rsidRPr="001C6104">
              <w:rPr>
                <w:rStyle w:val="Hyperlink"/>
                <w:noProof/>
              </w:rPr>
              <w:t>Import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_Toc124933965 \h </w:instrText>
            </w:r>
            <w:r w:rsidR="00B30F05">
              <w:rPr>
                <w:noProof/>
                <w:webHidden/>
              </w:rPr>
            </w:r>
            <w:r w:rsidR="00B30F05">
              <w:rPr>
                <w:noProof/>
                <w:webHidden/>
              </w:rPr>
              <w:fldChar w:fldCharType="separate"/>
            </w:r>
            <w:r w:rsidR="00B30F05">
              <w:rPr>
                <w:noProof/>
                <w:webHidden/>
              </w:rPr>
              <w:t>10</w:t>
            </w:r>
            <w:r w:rsidR="00B30F05">
              <w:rPr>
                <w:noProof/>
                <w:webHidden/>
              </w:rPr>
              <w:fldChar w:fldCharType="end"/>
            </w:r>
          </w:hyperlink>
        </w:p>
        <w:p w14:paraId="49C9C54C" w14:textId="755A416E" w:rsidR="00B30F05" w:rsidRDefault="00FF2EE6">
          <w:pPr>
            <w:pStyle w:val="TOC1"/>
            <w:rPr>
              <w:rFonts w:eastAsiaTheme="minorEastAsia" w:cstheme="minorBidi"/>
              <w:noProof/>
              <w:color w:val="auto"/>
              <w:sz w:val="24"/>
              <w:szCs w:val="24"/>
            </w:rPr>
          </w:pPr>
          <w:hyperlink w:anchor="_Toc124933966" w:history="1">
            <w:r w:rsidR="00B30F05" w:rsidRPr="001C6104">
              <w:rPr>
                <w:rStyle w:val="Hyperlink"/>
                <w:noProof/>
              </w:rPr>
              <w:t>Landing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_Toc124933966 \h </w:instrText>
            </w:r>
            <w:r w:rsidR="00B30F05">
              <w:rPr>
                <w:noProof/>
                <w:webHidden/>
              </w:rPr>
            </w:r>
            <w:r w:rsidR="00B30F05">
              <w:rPr>
                <w:noProof/>
                <w:webHidden/>
              </w:rPr>
              <w:fldChar w:fldCharType="separate"/>
            </w:r>
            <w:r w:rsidR="00B30F05">
              <w:rPr>
                <w:noProof/>
                <w:webHidden/>
              </w:rPr>
              <w:t>13</w:t>
            </w:r>
            <w:r w:rsidR="00B30F05">
              <w:rPr>
                <w:noProof/>
                <w:webHidden/>
              </w:rPr>
              <w:fldChar w:fldCharType="end"/>
            </w:r>
          </w:hyperlink>
        </w:p>
        <w:p w14:paraId="5CA2C1EF" w14:textId="5294048E" w:rsidR="00B30F05" w:rsidRDefault="00FF2EE6">
          <w:pPr>
            <w:pStyle w:val="TOC1"/>
            <w:rPr>
              <w:rFonts w:eastAsiaTheme="minorEastAsia" w:cstheme="minorBidi"/>
              <w:noProof/>
              <w:color w:val="auto"/>
              <w:sz w:val="24"/>
              <w:szCs w:val="24"/>
            </w:rPr>
          </w:pPr>
          <w:hyperlink w:anchor="_Toc124933967" w:history="1">
            <w:r w:rsidR="00B30F05" w:rsidRPr="001C6104">
              <w:rPr>
                <w:rStyle w:val="Hyperlink"/>
                <w:noProof/>
              </w:rPr>
              <w:t>Storage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_Toc124933967 \h </w:instrText>
            </w:r>
            <w:r w:rsidR="00B30F05">
              <w:rPr>
                <w:noProof/>
                <w:webHidden/>
              </w:rPr>
            </w:r>
            <w:r w:rsidR="00B30F05">
              <w:rPr>
                <w:noProof/>
                <w:webHidden/>
              </w:rPr>
              <w:fldChar w:fldCharType="separate"/>
            </w:r>
            <w:r w:rsidR="00B30F05">
              <w:rPr>
                <w:noProof/>
                <w:webHidden/>
              </w:rPr>
              <w:t>15</w:t>
            </w:r>
            <w:r w:rsidR="00B30F05">
              <w:rPr>
                <w:noProof/>
                <w:webHidden/>
              </w:rPr>
              <w:fldChar w:fldCharType="end"/>
            </w:r>
          </w:hyperlink>
        </w:p>
        <w:p w14:paraId="6AF6D90B" w14:textId="1C8EF6A8" w:rsidR="00B30F05" w:rsidRDefault="00FF2EE6">
          <w:pPr>
            <w:pStyle w:val="TOC1"/>
            <w:rPr>
              <w:rFonts w:eastAsiaTheme="minorEastAsia" w:cstheme="minorBidi"/>
              <w:noProof/>
              <w:color w:val="auto"/>
              <w:sz w:val="24"/>
              <w:szCs w:val="24"/>
            </w:rPr>
          </w:pPr>
          <w:hyperlink w:anchor="_Toc124933968" w:history="1">
            <w:r w:rsidR="00B30F05" w:rsidRPr="001C6104">
              <w:rPr>
                <w:rStyle w:val="Hyperlink"/>
                <w:noProof/>
              </w:rPr>
              <w:t>Transformation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_Toc124933968 \h </w:instrText>
            </w:r>
            <w:r w:rsidR="00B30F05">
              <w:rPr>
                <w:noProof/>
                <w:webHidden/>
              </w:rPr>
            </w:r>
            <w:r w:rsidR="00B30F05">
              <w:rPr>
                <w:noProof/>
                <w:webHidden/>
              </w:rPr>
              <w:fldChar w:fldCharType="separate"/>
            </w:r>
            <w:r w:rsidR="00B30F05">
              <w:rPr>
                <w:noProof/>
                <w:webHidden/>
              </w:rPr>
              <w:t>16</w:t>
            </w:r>
            <w:r w:rsidR="00B30F05">
              <w:rPr>
                <w:noProof/>
                <w:webHidden/>
              </w:rPr>
              <w:fldChar w:fldCharType="end"/>
            </w:r>
          </w:hyperlink>
        </w:p>
        <w:p w14:paraId="1AF1786E" w14:textId="179104D6" w:rsidR="00B30F05" w:rsidRDefault="00FF2EE6">
          <w:pPr>
            <w:pStyle w:val="TOC1"/>
            <w:rPr>
              <w:rFonts w:eastAsiaTheme="minorEastAsia" w:cstheme="minorBidi"/>
              <w:noProof/>
              <w:color w:val="auto"/>
              <w:sz w:val="24"/>
              <w:szCs w:val="24"/>
            </w:rPr>
          </w:pPr>
          <w:hyperlink w:anchor="_Toc124933969" w:history="1">
            <w:r w:rsidR="00B30F05" w:rsidRPr="001C6104">
              <w:rPr>
                <w:rStyle w:val="Hyperlink"/>
                <w:noProof/>
              </w:rPr>
              <w:t>Data Mart Tasks - SAP Qlik Cloud Data Integration Accelerators</w:t>
            </w:r>
            <w:r w:rsidR="00B30F05">
              <w:rPr>
                <w:noProof/>
                <w:webHidden/>
              </w:rPr>
              <w:tab/>
            </w:r>
            <w:r w:rsidR="00B30F05">
              <w:rPr>
                <w:noProof/>
                <w:webHidden/>
              </w:rPr>
              <w:fldChar w:fldCharType="begin"/>
            </w:r>
            <w:r w:rsidR="00B30F05">
              <w:rPr>
                <w:noProof/>
                <w:webHidden/>
              </w:rPr>
              <w:instrText xml:space="preserve"> PAGEREF _Toc124933969 \h </w:instrText>
            </w:r>
            <w:r w:rsidR="00B30F05">
              <w:rPr>
                <w:noProof/>
                <w:webHidden/>
              </w:rPr>
            </w:r>
            <w:r w:rsidR="00B30F05">
              <w:rPr>
                <w:noProof/>
                <w:webHidden/>
              </w:rPr>
              <w:fldChar w:fldCharType="separate"/>
            </w:r>
            <w:r w:rsidR="00B30F05">
              <w:rPr>
                <w:noProof/>
                <w:webHidden/>
              </w:rPr>
              <w:t>17</w:t>
            </w:r>
            <w:r w:rsidR="00B30F05">
              <w:rPr>
                <w:noProof/>
                <w:webHidden/>
              </w:rPr>
              <w:fldChar w:fldCharType="end"/>
            </w:r>
          </w:hyperlink>
        </w:p>
        <w:p w14:paraId="3CA5CA22" w14:textId="72E48E43" w:rsidR="00B30F05" w:rsidRDefault="00FF2EE6">
          <w:pPr>
            <w:pStyle w:val="TOC1"/>
            <w:rPr>
              <w:rFonts w:eastAsiaTheme="minorEastAsia" w:cstheme="minorBidi"/>
              <w:noProof/>
              <w:color w:val="auto"/>
              <w:sz w:val="24"/>
              <w:szCs w:val="24"/>
            </w:rPr>
          </w:pPr>
          <w:hyperlink w:anchor="_Toc124933970" w:history="1">
            <w:r w:rsidR="00B30F05" w:rsidRPr="001C6104">
              <w:rPr>
                <w:rStyle w:val="Hyperlink"/>
                <w:noProof/>
              </w:rPr>
              <w:t>Understanding the Qlik Sense Accelerator Applications</w:t>
            </w:r>
            <w:r w:rsidR="00B30F05">
              <w:rPr>
                <w:noProof/>
                <w:webHidden/>
              </w:rPr>
              <w:tab/>
            </w:r>
            <w:r w:rsidR="00B30F05">
              <w:rPr>
                <w:noProof/>
                <w:webHidden/>
              </w:rPr>
              <w:fldChar w:fldCharType="begin"/>
            </w:r>
            <w:r w:rsidR="00B30F05">
              <w:rPr>
                <w:noProof/>
                <w:webHidden/>
              </w:rPr>
              <w:instrText xml:space="preserve"> PAGEREF _Toc124933970 \h </w:instrText>
            </w:r>
            <w:r w:rsidR="00B30F05">
              <w:rPr>
                <w:noProof/>
                <w:webHidden/>
              </w:rPr>
            </w:r>
            <w:r w:rsidR="00B30F05">
              <w:rPr>
                <w:noProof/>
                <w:webHidden/>
              </w:rPr>
              <w:fldChar w:fldCharType="separate"/>
            </w:r>
            <w:r w:rsidR="00B30F05">
              <w:rPr>
                <w:noProof/>
                <w:webHidden/>
              </w:rPr>
              <w:t>19</w:t>
            </w:r>
            <w:r w:rsidR="00B30F05">
              <w:rPr>
                <w:noProof/>
                <w:webHidden/>
              </w:rPr>
              <w:fldChar w:fldCharType="end"/>
            </w:r>
          </w:hyperlink>
        </w:p>
        <w:p w14:paraId="3F4860B4" w14:textId="3FBD69B9" w:rsidR="00B30F05" w:rsidRDefault="00FF2EE6">
          <w:pPr>
            <w:pStyle w:val="TOC1"/>
            <w:rPr>
              <w:rFonts w:eastAsiaTheme="minorEastAsia" w:cstheme="minorBidi"/>
              <w:noProof/>
              <w:color w:val="auto"/>
              <w:sz w:val="24"/>
              <w:szCs w:val="24"/>
            </w:rPr>
          </w:pPr>
          <w:hyperlink w:anchor="_Toc124933971" w:history="1">
            <w:r w:rsidR="00B30F05" w:rsidRPr="001C6104">
              <w:rPr>
                <w:rStyle w:val="Hyperlink"/>
                <w:noProof/>
              </w:rPr>
              <w:t>Install the Qlik Sense Accelerator Applications</w:t>
            </w:r>
            <w:r w:rsidR="00B30F05">
              <w:rPr>
                <w:noProof/>
                <w:webHidden/>
              </w:rPr>
              <w:tab/>
            </w:r>
            <w:r w:rsidR="00B30F05">
              <w:rPr>
                <w:noProof/>
                <w:webHidden/>
              </w:rPr>
              <w:fldChar w:fldCharType="begin"/>
            </w:r>
            <w:r w:rsidR="00B30F05">
              <w:rPr>
                <w:noProof/>
                <w:webHidden/>
              </w:rPr>
              <w:instrText xml:space="preserve"> PAGEREF _Toc124933971 \h </w:instrText>
            </w:r>
            <w:r w:rsidR="00B30F05">
              <w:rPr>
                <w:noProof/>
                <w:webHidden/>
              </w:rPr>
            </w:r>
            <w:r w:rsidR="00B30F05">
              <w:rPr>
                <w:noProof/>
                <w:webHidden/>
              </w:rPr>
              <w:fldChar w:fldCharType="separate"/>
            </w:r>
            <w:r w:rsidR="00B30F05">
              <w:rPr>
                <w:noProof/>
                <w:webHidden/>
              </w:rPr>
              <w:t>20</w:t>
            </w:r>
            <w:r w:rsidR="00B30F05">
              <w:rPr>
                <w:noProof/>
                <w:webHidden/>
              </w:rPr>
              <w:fldChar w:fldCharType="end"/>
            </w:r>
          </w:hyperlink>
        </w:p>
        <w:p w14:paraId="56B2B7E0" w14:textId="6CDFA231" w:rsidR="00B30F05" w:rsidRDefault="00FF2EE6">
          <w:pPr>
            <w:pStyle w:val="TOC1"/>
            <w:rPr>
              <w:rFonts w:eastAsiaTheme="minorEastAsia" w:cstheme="minorBidi"/>
              <w:noProof/>
              <w:color w:val="auto"/>
              <w:sz w:val="24"/>
              <w:szCs w:val="24"/>
            </w:rPr>
          </w:pPr>
          <w:hyperlink w:anchor="_Toc124933972" w:history="1">
            <w:r w:rsidR="00B30F05" w:rsidRPr="001C6104">
              <w:rPr>
                <w:rStyle w:val="Hyperlink"/>
                <w:noProof/>
              </w:rPr>
              <w:t>Configure the SAP Extract (QCDI) app.qvf</w:t>
            </w:r>
            <w:r w:rsidR="00B30F05">
              <w:rPr>
                <w:noProof/>
                <w:webHidden/>
              </w:rPr>
              <w:tab/>
            </w:r>
            <w:r w:rsidR="00B30F05">
              <w:rPr>
                <w:noProof/>
                <w:webHidden/>
              </w:rPr>
              <w:fldChar w:fldCharType="begin"/>
            </w:r>
            <w:r w:rsidR="00B30F05">
              <w:rPr>
                <w:noProof/>
                <w:webHidden/>
              </w:rPr>
              <w:instrText xml:space="preserve"> PAGEREF _Toc124933972 \h </w:instrText>
            </w:r>
            <w:r w:rsidR="00B30F05">
              <w:rPr>
                <w:noProof/>
                <w:webHidden/>
              </w:rPr>
            </w:r>
            <w:r w:rsidR="00B30F05">
              <w:rPr>
                <w:noProof/>
                <w:webHidden/>
              </w:rPr>
              <w:fldChar w:fldCharType="separate"/>
            </w:r>
            <w:r w:rsidR="00B30F05">
              <w:rPr>
                <w:noProof/>
                <w:webHidden/>
              </w:rPr>
              <w:t>21</w:t>
            </w:r>
            <w:r w:rsidR="00B30F05">
              <w:rPr>
                <w:noProof/>
                <w:webHidden/>
              </w:rPr>
              <w:fldChar w:fldCharType="end"/>
            </w:r>
          </w:hyperlink>
        </w:p>
        <w:p w14:paraId="2144E817" w14:textId="7F3256E1" w:rsidR="00B30F05" w:rsidRDefault="00FF2EE6">
          <w:pPr>
            <w:pStyle w:val="TOC1"/>
            <w:rPr>
              <w:rFonts w:eastAsiaTheme="minorEastAsia" w:cstheme="minorBidi"/>
              <w:noProof/>
              <w:color w:val="auto"/>
              <w:sz w:val="24"/>
              <w:szCs w:val="24"/>
            </w:rPr>
          </w:pPr>
          <w:hyperlink w:anchor="_Toc124933973" w:history="1">
            <w:r w:rsidR="00B30F05" w:rsidRPr="001C6104">
              <w:rPr>
                <w:rStyle w:val="Hyperlink"/>
                <w:noProof/>
              </w:rPr>
              <w:t>Configure the SAP Transform O2C (QCDI).qvf. --- Only app requires this step…</w:t>
            </w:r>
            <w:r w:rsidR="00B30F05">
              <w:rPr>
                <w:noProof/>
                <w:webHidden/>
              </w:rPr>
              <w:tab/>
            </w:r>
            <w:r w:rsidR="00B30F05">
              <w:rPr>
                <w:noProof/>
                <w:webHidden/>
              </w:rPr>
              <w:fldChar w:fldCharType="begin"/>
            </w:r>
            <w:r w:rsidR="00B30F05">
              <w:rPr>
                <w:noProof/>
                <w:webHidden/>
              </w:rPr>
              <w:instrText xml:space="preserve"> PAGEREF _Toc124933973 \h </w:instrText>
            </w:r>
            <w:r w:rsidR="00B30F05">
              <w:rPr>
                <w:noProof/>
                <w:webHidden/>
              </w:rPr>
            </w:r>
            <w:r w:rsidR="00B30F05">
              <w:rPr>
                <w:noProof/>
                <w:webHidden/>
              </w:rPr>
              <w:fldChar w:fldCharType="separate"/>
            </w:r>
            <w:r w:rsidR="00B30F05">
              <w:rPr>
                <w:noProof/>
                <w:webHidden/>
              </w:rPr>
              <w:t>22</w:t>
            </w:r>
            <w:r w:rsidR="00B30F05">
              <w:rPr>
                <w:noProof/>
                <w:webHidden/>
              </w:rPr>
              <w:fldChar w:fldCharType="end"/>
            </w:r>
          </w:hyperlink>
        </w:p>
        <w:p w14:paraId="6B887A6B" w14:textId="65DAD35F" w:rsidR="00B30F05" w:rsidRDefault="00FF2EE6">
          <w:pPr>
            <w:pStyle w:val="TOC1"/>
            <w:rPr>
              <w:rFonts w:eastAsiaTheme="minorEastAsia" w:cstheme="minorBidi"/>
              <w:noProof/>
              <w:color w:val="auto"/>
              <w:sz w:val="24"/>
              <w:szCs w:val="24"/>
            </w:rPr>
          </w:pPr>
          <w:hyperlink w:anchor="_Toc124933974" w:history="1">
            <w:r w:rsidR="00B30F05" w:rsidRPr="001C6104">
              <w:rPr>
                <w:rStyle w:val="Hyperlink"/>
                <w:noProof/>
              </w:rPr>
              <w:t>Configure the Qlik SAP QCDI apps</w:t>
            </w:r>
            <w:r w:rsidR="00B30F05">
              <w:rPr>
                <w:noProof/>
                <w:webHidden/>
              </w:rPr>
              <w:tab/>
            </w:r>
            <w:r w:rsidR="00B30F05">
              <w:rPr>
                <w:noProof/>
                <w:webHidden/>
              </w:rPr>
              <w:fldChar w:fldCharType="begin"/>
            </w:r>
            <w:r w:rsidR="00B30F05">
              <w:rPr>
                <w:noProof/>
                <w:webHidden/>
              </w:rPr>
              <w:instrText xml:space="preserve"> PAGEREF _Toc124933974 \h </w:instrText>
            </w:r>
            <w:r w:rsidR="00B30F05">
              <w:rPr>
                <w:noProof/>
                <w:webHidden/>
              </w:rPr>
            </w:r>
            <w:r w:rsidR="00B30F05">
              <w:rPr>
                <w:noProof/>
                <w:webHidden/>
              </w:rPr>
              <w:fldChar w:fldCharType="separate"/>
            </w:r>
            <w:r w:rsidR="00B30F05">
              <w:rPr>
                <w:noProof/>
                <w:webHidden/>
              </w:rPr>
              <w:t>23</w:t>
            </w:r>
            <w:r w:rsidR="00B30F05">
              <w:rPr>
                <w:noProof/>
                <w:webHidden/>
              </w:rPr>
              <w:fldChar w:fldCharType="end"/>
            </w:r>
          </w:hyperlink>
        </w:p>
        <w:p w14:paraId="6DCD4052" w14:textId="74B1728E" w:rsidR="00B30F05" w:rsidRDefault="00FF2EE6">
          <w:pPr>
            <w:pStyle w:val="TOC1"/>
            <w:rPr>
              <w:rFonts w:eastAsiaTheme="minorEastAsia" w:cstheme="minorBidi"/>
              <w:noProof/>
              <w:color w:val="auto"/>
              <w:sz w:val="24"/>
              <w:szCs w:val="24"/>
            </w:rPr>
          </w:pPr>
          <w:hyperlink w:anchor="_Toc124933975" w:history="1">
            <w:r w:rsidR="00B30F05" w:rsidRPr="001C6104">
              <w:rPr>
                <w:rStyle w:val="Hyperlink"/>
                <w:noProof/>
              </w:rPr>
              <w:t>Create custom extractor ZTCURR_ATTR</w:t>
            </w:r>
            <w:r w:rsidR="00B30F05">
              <w:rPr>
                <w:noProof/>
                <w:webHidden/>
              </w:rPr>
              <w:tab/>
            </w:r>
            <w:r w:rsidR="00B30F05">
              <w:rPr>
                <w:noProof/>
                <w:webHidden/>
              </w:rPr>
              <w:fldChar w:fldCharType="begin"/>
            </w:r>
            <w:r w:rsidR="00B30F05">
              <w:rPr>
                <w:noProof/>
                <w:webHidden/>
              </w:rPr>
              <w:instrText xml:space="preserve"> PAGEREF _Toc124933975 \h </w:instrText>
            </w:r>
            <w:r w:rsidR="00B30F05">
              <w:rPr>
                <w:noProof/>
                <w:webHidden/>
              </w:rPr>
            </w:r>
            <w:r w:rsidR="00B30F05">
              <w:rPr>
                <w:noProof/>
                <w:webHidden/>
              </w:rPr>
              <w:fldChar w:fldCharType="separate"/>
            </w:r>
            <w:r w:rsidR="00B30F05">
              <w:rPr>
                <w:noProof/>
                <w:webHidden/>
              </w:rPr>
              <w:t>25</w:t>
            </w:r>
            <w:r w:rsidR="00B30F05">
              <w:rPr>
                <w:noProof/>
                <w:webHidden/>
              </w:rPr>
              <w:fldChar w:fldCharType="end"/>
            </w:r>
          </w:hyperlink>
        </w:p>
        <w:p w14:paraId="6E9B0FF7" w14:textId="450C6749" w:rsidR="00061264" w:rsidRDefault="00CE0C71" w:rsidP="00061264">
          <w:pPr>
            <w:rPr>
              <w:b/>
              <w:bCs/>
              <w:color w:val="545659" w:themeColor="text1"/>
            </w:rPr>
          </w:pPr>
          <w:r w:rsidRPr="00985244">
            <w:rPr>
              <w:b/>
              <w:bCs/>
              <w:color w:val="545659" w:themeColor="text1"/>
            </w:rPr>
            <w:fldChar w:fldCharType="end"/>
          </w:r>
        </w:p>
      </w:sdtContent>
    </w:sdt>
    <w:p w14:paraId="6441C3CD" w14:textId="65B868D8" w:rsidR="00E630C4" w:rsidRPr="00E630C4" w:rsidRDefault="000D44D2" w:rsidP="00932206">
      <w:pPr>
        <w:pStyle w:val="Heading1"/>
      </w:pPr>
      <w:bookmarkStart w:id="0" w:name="_Toc124933958"/>
      <w:r w:rsidRPr="00E630C4">
        <w:lastRenderedPageBreak/>
        <w:t>Prerequisites / Assumptions</w:t>
      </w:r>
      <w:bookmarkEnd w:id="0"/>
      <w:r w:rsidR="00E33AE5" w:rsidRPr="00E630C4">
        <w:t xml:space="preserve"> </w:t>
      </w:r>
    </w:p>
    <w:p w14:paraId="67504E06" w14:textId="77777777" w:rsidR="00CA5004" w:rsidRPr="001B3EFE" w:rsidRDefault="00CA5004" w:rsidP="00CA5004">
      <w:pPr>
        <w:pStyle w:val="MainSubTitle"/>
        <w:rPr>
          <w:sz w:val="24"/>
          <w:szCs w:val="24"/>
        </w:rPr>
      </w:pPr>
      <w:r w:rsidRPr="001B3EFE">
        <w:rPr>
          <w:color w:val="545659" w:themeColor="text1"/>
          <w:sz w:val="24"/>
          <w:szCs w:val="24"/>
        </w:rPr>
        <w:t>Supported Versions</w:t>
      </w:r>
    </w:p>
    <w:p w14:paraId="0ECE3C76" w14:textId="1105741E" w:rsidR="00CA5004" w:rsidRPr="001B3EFE" w:rsidRDefault="00CA5004" w:rsidP="00CA5004">
      <w:pPr>
        <w:pStyle w:val="ListParagraph"/>
        <w:numPr>
          <w:ilvl w:val="0"/>
          <w:numId w:val="43"/>
        </w:numPr>
        <w:spacing w:line="259" w:lineRule="auto"/>
        <w:rPr>
          <w:color w:val="545659" w:themeColor="text1"/>
        </w:rPr>
      </w:pPr>
      <w:r w:rsidRPr="001B3EFE">
        <w:rPr>
          <w:color w:val="545659" w:themeColor="text1"/>
        </w:rPr>
        <w:t xml:space="preserve">SAP ECC 6+, </w:t>
      </w:r>
      <w:r>
        <w:rPr>
          <w:color w:val="545659" w:themeColor="text1"/>
        </w:rPr>
        <w:t>SAP S/4 HANA</w:t>
      </w:r>
    </w:p>
    <w:p w14:paraId="19640E54" w14:textId="77777777" w:rsidR="00CA5004" w:rsidRPr="001B3EFE" w:rsidRDefault="00CA5004" w:rsidP="00CA5004">
      <w:pPr>
        <w:pStyle w:val="ListParagraph"/>
        <w:spacing w:line="259" w:lineRule="auto"/>
        <w:rPr>
          <w:color w:val="545659" w:themeColor="text1"/>
        </w:rPr>
      </w:pPr>
    </w:p>
    <w:p w14:paraId="2E865CEC" w14:textId="77777777" w:rsidR="00CA5004" w:rsidRPr="001B3EFE" w:rsidRDefault="00CA5004" w:rsidP="00CA5004">
      <w:pPr>
        <w:spacing w:line="259" w:lineRule="auto"/>
        <w:rPr>
          <w:color w:val="545659" w:themeColor="text1"/>
        </w:rPr>
      </w:pPr>
      <w:r w:rsidRPr="001B3EFE">
        <w:rPr>
          <w:color w:val="545659" w:themeColor="text1"/>
        </w:rPr>
        <w:t>General Requirements / Design Notes</w:t>
      </w:r>
    </w:p>
    <w:p w14:paraId="73A78A3F" w14:textId="5CF3C626" w:rsidR="00CA5004" w:rsidRPr="001B3EFE" w:rsidRDefault="00CA5004" w:rsidP="00CA5004">
      <w:pPr>
        <w:pStyle w:val="ListParagraph"/>
        <w:numPr>
          <w:ilvl w:val="0"/>
          <w:numId w:val="44"/>
        </w:numPr>
        <w:spacing w:line="259" w:lineRule="auto"/>
        <w:rPr>
          <w:color w:val="545659" w:themeColor="text1"/>
        </w:rPr>
      </w:pPr>
      <w:r w:rsidRPr="1DCCFCD5">
        <w:rPr>
          <w:color w:val="545659" w:themeColor="text1"/>
        </w:rPr>
        <w:t>The</w:t>
      </w:r>
      <w:ins w:id="1" w:author="Hugo Sheng" w:date="2023-01-18T19:45:00Z">
        <w:r w:rsidR="6EF269AB" w:rsidRPr="2311DB23">
          <w:rPr>
            <w:color w:val="545659" w:themeColor="text1"/>
          </w:rPr>
          <w:t xml:space="preserve"> Qlik</w:t>
        </w:r>
      </w:ins>
      <w:r w:rsidRPr="1DCCFCD5">
        <w:rPr>
          <w:color w:val="545659" w:themeColor="text1"/>
        </w:rPr>
        <w:t xml:space="preserve"> SAP Accelerators</w:t>
      </w:r>
      <w:r w:rsidR="00516671" w:rsidRPr="1DCCFCD5">
        <w:rPr>
          <w:color w:val="545659" w:themeColor="text1"/>
        </w:rPr>
        <w:t xml:space="preserve"> </w:t>
      </w:r>
      <w:r w:rsidR="00B33DA0">
        <w:rPr>
          <w:color w:val="545659" w:themeColor="text1"/>
        </w:rPr>
        <w:t>Qlik Cloud Data Integration</w:t>
      </w:r>
      <w:r w:rsidR="00516671" w:rsidRPr="1DCCFCD5">
        <w:rPr>
          <w:color w:val="545659" w:themeColor="text1"/>
        </w:rPr>
        <w:t xml:space="preserve"> </w:t>
      </w:r>
      <w:r w:rsidRPr="1DCCFCD5">
        <w:rPr>
          <w:color w:val="545659" w:themeColor="text1"/>
        </w:rPr>
        <w:t xml:space="preserve">are designed </w:t>
      </w:r>
      <w:del w:id="2" w:author="Hugo Sheng" w:date="2023-01-18T19:45:00Z">
        <w:r w:rsidRPr="1DCCFCD5">
          <w:rPr>
            <w:color w:val="545659" w:themeColor="text1"/>
          </w:rPr>
          <w:delText>at</w:delText>
        </w:r>
      </w:del>
      <w:ins w:id="3" w:author="Hugo Sheng" w:date="2023-01-18T19:45:00Z">
        <w:r w:rsidR="1B44837B" w:rsidRPr="49128FD7">
          <w:rPr>
            <w:color w:val="545659" w:themeColor="text1"/>
          </w:rPr>
          <w:t>as a</w:t>
        </w:r>
      </w:ins>
      <w:r w:rsidRPr="1DCCFCD5">
        <w:rPr>
          <w:color w:val="545659" w:themeColor="text1"/>
        </w:rPr>
        <w:t xml:space="preserve"> starting point for SAP integration and creation of an end-to-end data pipeline.</w:t>
      </w:r>
    </w:p>
    <w:p w14:paraId="7D6F7BC8" w14:textId="77777777" w:rsidR="00CA5004" w:rsidRPr="001B3EFE" w:rsidRDefault="00CA5004" w:rsidP="00CA5004">
      <w:pPr>
        <w:pStyle w:val="ListParagraph"/>
        <w:numPr>
          <w:ilvl w:val="0"/>
          <w:numId w:val="44"/>
        </w:numPr>
        <w:spacing w:line="259" w:lineRule="auto"/>
        <w:rPr>
          <w:color w:val="545659" w:themeColor="text1"/>
        </w:rPr>
      </w:pPr>
      <w:r w:rsidRPr="001B3EFE">
        <w:rPr>
          <w:color w:val="545659" w:themeColor="text1"/>
        </w:rPr>
        <w:t xml:space="preserve">They are built against a STANDARD IDES implementation of SAP </w:t>
      </w:r>
      <w:hyperlink r:id="rId12" w:history="1">
        <w:r w:rsidRPr="001B3EFE">
          <w:rPr>
            <w:rStyle w:val="Hyperlink"/>
            <w:color w:val="006580" w:themeColor="accent1"/>
          </w:rPr>
          <w:t>https://erproof.com/what-is-sap-ides/</w:t>
        </w:r>
      </w:hyperlink>
    </w:p>
    <w:p w14:paraId="38ECB340" w14:textId="325B9657" w:rsidR="00CA5004" w:rsidRPr="001B3EFE" w:rsidRDefault="00CA5004" w:rsidP="00CA5004">
      <w:pPr>
        <w:pStyle w:val="ListParagraph"/>
        <w:numPr>
          <w:ilvl w:val="0"/>
          <w:numId w:val="44"/>
        </w:numPr>
        <w:spacing w:line="259" w:lineRule="auto"/>
        <w:rPr>
          <w:color w:val="545659" w:themeColor="text1"/>
        </w:rPr>
      </w:pPr>
      <w:r>
        <w:rPr>
          <w:color w:val="545659" w:themeColor="text1"/>
        </w:rPr>
        <w:t>Data source for the analytics accelerators are the data marts created by the Qlik Cloud Data Integration SAP Accelerators tasks.</w:t>
      </w:r>
    </w:p>
    <w:p w14:paraId="6BA56102" w14:textId="77777777" w:rsidR="00CA5004" w:rsidRPr="001B3EFE" w:rsidRDefault="00CA5004" w:rsidP="00CA5004">
      <w:pPr>
        <w:spacing w:line="259" w:lineRule="auto"/>
        <w:rPr>
          <w:color w:val="545659" w:themeColor="text1"/>
        </w:rPr>
      </w:pPr>
    </w:p>
    <w:p w14:paraId="428783DC" w14:textId="77777777" w:rsidR="00CA5004" w:rsidRPr="001B3EFE" w:rsidRDefault="00CA5004" w:rsidP="00CA5004">
      <w:pPr>
        <w:spacing w:line="259" w:lineRule="auto"/>
        <w:rPr>
          <w:color w:val="545659" w:themeColor="text1"/>
        </w:rPr>
      </w:pPr>
      <w:r w:rsidRPr="001B3EFE">
        <w:rPr>
          <w:color w:val="545659" w:themeColor="text1"/>
        </w:rPr>
        <w:t>SAP Requirements</w:t>
      </w:r>
    </w:p>
    <w:p w14:paraId="63DA6BC2"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Installed SAP ECC IDES System</w:t>
      </w:r>
    </w:p>
    <w:p w14:paraId="4D64CD57"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SAP GUI Access</w:t>
      </w:r>
    </w:p>
    <w:p w14:paraId="2F26509B"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RSA3 – Extractor Enablement</w:t>
      </w:r>
    </w:p>
    <w:p w14:paraId="6BEF2784"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STMS – Transport Management System</w:t>
      </w:r>
    </w:p>
    <w:p w14:paraId="50CBF1A8"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General knowledge of SAP nomenclature around extractor naming conventions, fact vs dimension vs text, and key SAP processes to test and validate data inside SAP.</w:t>
      </w:r>
    </w:p>
    <w:p w14:paraId="3B0299DD" w14:textId="77777777" w:rsidR="00CA5004" w:rsidRPr="001B3EFE" w:rsidRDefault="00CA5004" w:rsidP="00CA5004">
      <w:pPr>
        <w:spacing w:line="259" w:lineRule="auto"/>
        <w:rPr>
          <w:color w:val="545659" w:themeColor="text1"/>
        </w:rPr>
      </w:pPr>
    </w:p>
    <w:p w14:paraId="6DD59956" w14:textId="77777777" w:rsidR="00CA5004" w:rsidRPr="001B3EFE" w:rsidRDefault="00CA5004" w:rsidP="00CA5004">
      <w:pPr>
        <w:spacing w:line="259" w:lineRule="auto"/>
        <w:rPr>
          <w:color w:val="545659" w:themeColor="text1"/>
        </w:rPr>
      </w:pPr>
      <w:r w:rsidRPr="001B3EFE">
        <w:rPr>
          <w:color w:val="545659" w:themeColor="text1"/>
        </w:rPr>
        <w:t>Qlik Requirements</w:t>
      </w:r>
    </w:p>
    <w:p w14:paraId="36686138" w14:textId="0FD83A53" w:rsidR="00CA5004" w:rsidRPr="001B3EFE"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Qlik </w:t>
      </w:r>
      <w:r>
        <w:rPr>
          <w:color w:val="545659" w:themeColor="text1"/>
        </w:rPr>
        <w:t>Data Movement</w:t>
      </w:r>
      <w:r w:rsidRPr="001B3EFE">
        <w:rPr>
          <w:color w:val="545659" w:themeColor="text1"/>
        </w:rPr>
        <w:t xml:space="preserve"> </w:t>
      </w:r>
      <w:r>
        <w:rPr>
          <w:color w:val="545659" w:themeColor="text1"/>
        </w:rPr>
        <w:t xml:space="preserve">Gateway </w:t>
      </w:r>
      <w:r w:rsidRPr="001B3EFE">
        <w:rPr>
          <w:color w:val="545659" w:themeColor="text1"/>
        </w:rPr>
        <w:t>near SAP System for optimal performance</w:t>
      </w:r>
      <w:r w:rsidR="002F3D06">
        <w:rPr>
          <w:color w:val="545659" w:themeColor="text1"/>
        </w:rPr>
        <w:t>.</w:t>
      </w:r>
    </w:p>
    <w:p w14:paraId="5D666740" w14:textId="23E91D4A" w:rsidR="00CA5004"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the SAP </w:t>
      </w:r>
      <w:proofErr w:type="spellStart"/>
      <w:r w:rsidRPr="001B3EFE">
        <w:rPr>
          <w:color w:val="545659" w:themeColor="text1"/>
        </w:rPr>
        <w:t>jco</w:t>
      </w:r>
      <w:proofErr w:type="spellEnd"/>
      <w:r w:rsidRPr="001B3EFE">
        <w:rPr>
          <w:color w:val="545659" w:themeColor="text1"/>
        </w:rPr>
        <w:t xml:space="preserve"> drivers (detailed later)</w:t>
      </w:r>
      <w:r w:rsidR="002F3D06">
        <w:rPr>
          <w:color w:val="545659" w:themeColor="text1"/>
        </w:rPr>
        <w:t xml:space="preserve"> on the gateway server.</w:t>
      </w:r>
    </w:p>
    <w:p w14:paraId="41155C80" w14:textId="249ECF47" w:rsidR="002F3D06" w:rsidRDefault="002F3D06" w:rsidP="002F3D06">
      <w:pPr>
        <w:spacing w:line="259" w:lineRule="auto"/>
        <w:rPr>
          <w:color w:val="545659" w:themeColor="text1"/>
        </w:rPr>
      </w:pPr>
    </w:p>
    <w:p w14:paraId="2E8CFA2B" w14:textId="77777777" w:rsidR="002F3D06" w:rsidRDefault="002F3D06" w:rsidP="007C1548">
      <w:pPr>
        <w:pStyle w:val="MainSubTitle"/>
        <w:rPr>
          <w:color w:val="545659" w:themeColor="text1"/>
        </w:rPr>
      </w:pPr>
    </w:p>
    <w:p w14:paraId="713DDACF" w14:textId="77777777" w:rsidR="002F3D06" w:rsidRDefault="002F3D06" w:rsidP="007C1548">
      <w:pPr>
        <w:pStyle w:val="MainSubTitle"/>
        <w:rPr>
          <w:color w:val="545659" w:themeColor="text1"/>
        </w:rPr>
      </w:pPr>
    </w:p>
    <w:p w14:paraId="3BE18199" w14:textId="77777777" w:rsidR="002F3D06" w:rsidRDefault="002F3D06" w:rsidP="007C1548">
      <w:pPr>
        <w:pStyle w:val="MainSubTitle"/>
        <w:rPr>
          <w:color w:val="545659" w:themeColor="text1"/>
        </w:rPr>
      </w:pPr>
    </w:p>
    <w:p w14:paraId="041FE9DC" w14:textId="77777777" w:rsidR="002F3D06" w:rsidRDefault="002F3D06" w:rsidP="007C1548">
      <w:pPr>
        <w:pStyle w:val="MainSubTitle"/>
        <w:rPr>
          <w:color w:val="545659" w:themeColor="text1"/>
        </w:rPr>
      </w:pPr>
    </w:p>
    <w:p w14:paraId="676710DC" w14:textId="77777777" w:rsidR="002F3D06" w:rsidRDefault="002F3D06" w:rsidP="007C1548">
      <w:pPr>
        <w:pStyle w:val="MainSubTitle"/>
        <w:rPr>
          <w:color w:val="545659" w:themeColor="text1"/>
        </w:rPr>
      </w:pPr>
    </w:p>
    <w:p w14:paraId="05FDDA6B" w14:textId="42AC260B" w:rsidR="007C1548" w:rsidRPr="00985244" w:rsidRDefault="007C1548" w:rsidP="00545BDB">
      <w:pPr>
        <w:pStyle w:val="Heading1"/>
      </w:pPr>
      <w:bookmarkStart w:id="4" w:name="_Toc124933959"/>
      <w:r w:rsidRPr="00985244">
        <w:lastRenderedPageBreak/>
        <w:t>List of relevant Extractors</w:t>
      </w:r>
      <w:r w:rsidRPr="00985244">
        <w:rPr>
          <w:rStyle w:val="FootnoteReference"/>
          <w:color w:val="545659" w:themeColor="text1"/>
        </w:rPr>
        <w:footnoteReference w:id="2"/>
      </w:r>
      <w:r w:rsidRPr="00985244">
        <w:t xml:space="preserve"> to be activated</w:t>
      </w:r>
      <w:r w:rsidR="00CA5004">
        <w:t>:</w:t>
      </w:r>
      <w:bookmarkEnd w:id="4"/>
    </w:p>
    <w:tbl>
      <w:tblPr>
        <w:tblW w:w="9909" w:type="dxa"/>
        <w:tblInd w:w="-545" w:type="dxa"/>
        <w:tblLook w:val="04A0" w:firstRow="1" w:lastRow="0" w:firstColumn="1" w:lastColumn="0" w:noHBand="0" w:noVBand="1"/>
      </w:tblPr>
      <w:tblGrid>
        <w:gridCol w:w="2570"/>
        <w:gridCol w:w="2570"/>
        <w:gridCol w:w="1624"/>
        <w:gridCol w:w="1011"/>
        <w:gridCol w:w="1092"/>
        <w:gridCol w:w="1042"/>
      </w:tblGrid>
      <w:tr w:rsidR="00234438" w:rsidRPr="002F3D06" w14:paraId="73F5A847" w14:textId="77777777" w:rsidTr="19DA75F9">
        <w:trPr>
          <w:trHeight w:val="351"/>
        </w:trPr>
        <w:tc>
          <w:tcPr>
            <w:tcW w:w="2570" w:type="dxa"/>
            <w:tcBorders>
              <w:top w:val="double" w:sz="6" w:space="0" w:color="3F3F3F"/>
              <w:left w:val="double" w:sz="6" w:space="0" w:color="3F3F3F"/>
              <w:bottom w:val="double" w:sz="6" w:space="0" w:color="3F3F3F"/>
              <w:right w:val="double" w:sz="6" w:space="0" w:color="3F3F3F"/>
            </w:tcBorders>
            <w:shd w:val="clear" w:color="auto" w:fill="A5A5A5"/>
            <w:noWrap/>
            <w:vAlign w:val="bottom"/>
            <w:hideMark/>
          </w:tcPr>
          <w:p w14:paraId="4E0E7F26" w14:textId="77777777" w:rsidR="002F3D06" w:rsidRPr="002F3D06" w:rsidRDefault="002F3D06" w:rsidP="002F3D06">
            <w:pPr>
              <w:rPr>
                <w:rFonts w:ascii="Calibri" w:eastAsia="Times New Roman" w:hAnsi="Calibri" w:cs="Calibri"/>
                <w:b/>
                <w:bCs/>
                <w:color w:val="FFFFFF"/>
                <w:sz w:val="28"/>
                <w:szCs w:val="28"/>
              </w:rPr>
            </w:pPr>
            <w:bookmarkStart w:id="5" w:name="_Toc47374281"/>
            <w:r w:rsidRPr="002F3D06">
              <w:rPr>
                <w:rFonts w:ascii="Calibri" w:eastAsia="Times New Roman" w:hAnsi="Calibri" w:cs="Calibri"/>
                <w:b/>
                <w:bCs/>
                <w:color w:val="FFFFFF"/>
                <w:sz w:val="28"/>
                <w:szCs w:val="28"/>
              </w:rPr>
              <w:t>SAP Extractor</w:t>
            </w:r>
          </w:p>
        </w:tc>
        <w:tc>
          <w:tcPr>
            <w:tcW w:w="2570" w:type="dxa"/>
            <w:tcBorders>
              <w:top w:val="double" w:sz="6" w:space="0" w:color="3F3F3F"/>
              <w:left w:val="nil"/>
              <w:bottom w:val="double" w:sz="6" w:space="0" w:color="3F3F3F"/>
              <w:right w:val="double" w:sz="6" w:space="0" w:color="3F3F3F"/>
            </w:tcBorders>
            <w:shd w:val="clear" w:color="auto" w:fill="A5A5A5"/>
            <w:vAlign w:val="bottom"/>
            <w:hideMark/>
          </w:tcPr>
          <w:p w14:paraId="1D30A74E"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Name</w:t>
            </w:r>
          </w:p>
        </w:tc>
        <w:tc>
          <w:tcPr>
            <w:tcW w:w="1624" w:type="dxa"/>
            <w:tcBorders>
              <w:top w:val="double" w:sz="6" w:space="0" w:color="3F3F3F"/>
              <w:left w:val="nil"/>
              <w:bottom w:val="double" w:sz="6" w:space="0" w:color="3F3F3F"/>
              <w:right w:val="double" w:sz="6" w:space="0" w:color="3F3F3F"/>
            </w:tcBorders>
            <w:shd w:val="clear" w:color="auto" w:fill="A5A5A5"/>
            <w:vAlign w:val="bottom"/>
            <w:hideMark/>
          </w:tcPr>
          <w:p w14:paraId="6E8F0E49"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Description</w:t>
            </w:r>
          </w:p>
        </w:tc>
        <w:tc>
          <w:tcPr>
            <w:tcW w:w="1011" w:type="dxa"/>
            <w:tcBorders>
              <w:top w:val="double" w:sz="6" w:space="0" w:color="3F3F3F"/>
              <w:left w:val="nil"/>
              <w:bottom w:val="double" w:sz="6" w:space="0" w:color="3F3F3F"/>
              <w:right w:val="double" w:sz="6" w:space="0" w:color="3F3F3F"/>
            </w:tcBorders>
            <w:shd w:val="clear" w:color="auto" w:fill="A5A5A5"/>
            <w:vAlign w:val="bottom"/>
            <w:hideMark/>
          </w:tcPr>
          <w:p w14:paraId="0123F425" w14:textId="59209756"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Delta</w:t>
            </w:r>
          </w:p>
        </w:tc>
        <w:tc>
          <w:tcPr>
            <w:tcW w:w="1092" w:type="dxa"/>
            <w:tcBorders>
              <w:top w:val="double" w:sz="6" w:space="0" w:color="3F3F3F"/>
              <w:left w:val="nil"/>
              <w:bottom w:val="double" w:sz="6" w:space="0" w:color="3F3F3F"/>
              <w:right w:val="double" w:sz="6" w:space="0" w:color="3F3F3F"/>
            </w:tcBorders>
            <w:shd w:val="clear" w:color="auto" w:fill="A5A5A5"/>
            <w:vAlign w:val="bottom"/>
            <w:hideMark/>
          </w:tcPr>
          <w:p w14:paraId="5B59D906"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Fact/ Dim</w:t>
            </w:r>
          </w:p>
        </w:tc>
        <w:tc>
          <w:tcPr>
            <w:tcW w:w="1042" w:type="dxa"/>
            <w:tcBorders>
              <w:top w:val="double" w:sz="6" w:space="0" w:color="3F3F3F"/>
              <w:left w:val="nil"/>
              <w:bottom w:val="double" w:sz="6" w:space="0" w:color="3F3F3F"/>
              <w:right w:val="double" w:sz="6" w:space="0" w:color="3F3F3F"/>
            </w:tcBorders>
            <w:shd w:val="clear" w:color="auto" w:fill="A5A5A5"/>
            <w:noWrap/>
            <w:vAlign w:val="bottom"/>
            <w:hideMark/>
          </w:tcPr>
          <w:p w14:paraId="20E7B41E"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Project</w:t>
            </w:r>
          </w:p>
        </w:tc>
      </w:tr>
      <w:tr w:rsidR="002F3D06" w:rsidRPr="002F3D06" w14:paraId="00CC40B4" w14:textId="77777777" w:rsidTr="19DA75F9">
        <w:trPr>
          <w:trHeight w:val="531"/>
        </w:trPr>
        <w:tc>
          <w:tcPr>
            <w:tcW w:w="2570" w:type="dxa"/>
            <w:tcBorders>
              <w:top w:val="nil"/>
              <w:left w:val="nil"/>
              <w:bottom w:val="nil"/>
              <w:right w:val="nil"/>
            </w:tcBorders>
            <w:shd w:val="clear" w:color="auto" w:fill="auto"/>
            <w:noWrap/>
            <w:vAlign w:val="bottom"/>
            <w:hideMark/>
          </w:tcPr>
          <w:p w14:paraId="3245B3A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0AC_DOC_TYP_TEXT</w:t>
            </w:r>
          </w:p>
        </w:tc>
        <w:tc>
          <w:tcPr>
            <w:tcW w:w="2570" w:type="dxa"/>
            <w:tcBorders>
              <w:top w:val="nil"/>
              <w:left w:val="nil"/>
              <w:bottom w:val="nil"/>
              <w:right w:val="nil"/>
            </w:tcBorders>
            <w:shd w:val="clear" w:color="auto" w:fill="auto"/>
            <w:vAlign w:val="bottom"/>
            <w:hideMark/>
          </w:tcPr>
          <w:p w14:paraId="37095A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 - 0AC_DOC_TYP_TEXT</w:t>
            </w:r>
          </w:p>
        </w:tc>
        <w:tc>
          <w:tcPr>
            <w:tcW w:w="1624" w:type="dxa"/>
            <w:tcBorders>
              <w:top w:val="nil"/>
              <w:left w:val="nil"/>
              <w:bottom w:val="nil"/>
              <w:right w:val="nil"/>
            </w:tcBorders>
            <w:shd w:val="clear" w:color="auto" w:fill="auto"/>
            <w:vAlign w:val="bottom"/>
            <w:hideMark/>
          </w:tcPr>
          <w:p w14:paraId="7CD5EB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w:t>
            </w:r>
          </w:p>
        </w:tc>
        <w:tc>
          <w:tcPr>
            <w:tcW w:w="1011" w:type="dxa"/>
            <w:tcBorders>
              <w:top w:val="nil"/>
              <w:left w:val="nil"/>
              <w:bottom w:val="nil"/>
              <w:right w:val="nil"/>
            </w:tcBorders>
            <w:shd w:val="clear" w:color="auto" w:fill="auto"/>
            <w:noWrap/>
            <w:vAlign w:val="bottom"/>
            <w:hideMark/>
          </w:tcPr>
          <w:p w14:paraId="35C42E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22B72C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DFD3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2CF7DD5A" w14:textId="77777777" w:rsidTr="19DA75F9">
        <w:trPr>
          <w:trHeight w:val="792"/>
        </w:trPr>
        <w:tc>
          <w:tcPr>
            <w:tcW w:w="2570" w:type="dxa"/>
            <w:tcBorders>
              <w:top w:val="nil"/>
              <w:left w:val="nil"/>
              <w:bottom w:val="nil"/>
              <w:right w:val="nil"/>
            </w:tcBorders>
            <w:shd w:val="clear" w:color="auto" w:fill="auto"/>
            <w:noWrap/>
            <w:vAlign w:val="bottom"/>
            <w:hideMark/>
          </w:tcPr>
          <w:p w14:paraId="36DAF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0ASSET_AFAB_ATTR</w:t>
            </w:r>
          </w:p>
        </w:tc>
        <w:tc>
          <w:tcPr>
            <w:tcW w:w="2570" w:type="dxa"/>
            <w:tcBorders>
              <w:top w:val="nil"/>
              <w:left w:val="nil"/>
              <w:bottom w:val="nil"/>
              <w:right w:val="nil"/>
            </w:tcBorders>
            <w:shd w:val="clear" w:color="auto" w:fill="auto"/>
            <w:vAlign w:val="bottom"/>
            <w:hideMark/>
          </w:tcPr>
          <w:p w14:paraId="08562B7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- 0ASSET_AFAB_ATTR</w:t>
            </w:r>
          </w:p>
        </w:tc>
        <w:tc>
          <w:tcPr>
            <w:tcW w:w="1624" w:type="dxa"/>
            <w:tcBorders>
              <w:top w:val="nil"/>
              <w:left w:val="nil"/>
              <w:bottom w:val="nil"/>
              <w:right w:val="nil"/>
            </w:tcBorders>
            <w:shd w:val="clear" w:color="auto" w:fill="auto"/>
            <w:vAlign w:val="bottom"/>
            <w:hideMark/>
          </w:tcPr>
          <w:p w14:paraId="6CCE64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w:t>
            </w:r>
          </w:p>
        </w:tc>
        <w:tc>
          <w:tcPr>
            <w:tcW w:w="1011" w:type="dxa"/>
            <w:tcBorders>
              <w:top w:val="nil"/>
              <w:left w:val="nil"/>
              <w:bottom w:val="nil"/>
              <w:right w:val="nil"/>
            </w:tcBorders>
            <w:shd w:val="clear" w:color="auto" w:fill="auto"/>
            <w:noWrap/>
            <w:vAlign w:val="bottom"/>
            <w:hideMark/>
          </w:tcPr>
          <w:p w14:paraId="44FFB2E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07EE1E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ADCF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278E7B5B" w14:textId="77777777" w:rsidTr="19DA75F9">
        <w:trPr>
          <w:trHeight w:val="900"/>
        </w:trPr>
        <w:tc>
          <w:tcPr>
            <w:tcW w:w="2570" w:type="dxa"/>
            <w:tcBorders>
              <w:top w:val="nil"/>
              <w:left w:val="nil"/>
              <w:bottom w:val="nil"/>
              <w:right w:val="nil"/>
            </w:tcBorders>
            <w:shd w:val="clear" w:color="auto" w:fill="auto"/>
            <w:noWrap/>
            <w:vAlign w:val="bottom"/>
            <w:hideMark/>
          </w:tcPr>
          <w:p w14:paraId="3BF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0ASSET_AFAB_TEXT</w:t>
            </w:r>
          </w:p>
        </w:tc>
        <w:tc>
          <w:tcPr>
            <w:tcW w:w="2570" w:type="dxa"/>
            <w:tcBorders>
              <w:top w:val="nil"/>
              <w:left w:val="nil"/>
              <w:bottom w:val="nil"/>
              <w:right w:val="nil"/>
            </w:tcBorders>
            <w:shd w:val="clear" w:color="auto" w:fill="auto"/>
            <w:vAlign w:val="bottom"/>
            <w:hideMark/>
          </w:tcPr>
          <w:p w14:paraId="08A725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 - 0ASSET_AFAB_TEXT</w:t>
            </w:r>
          </w:p>
        </w:tc>
        <w:tc>
          <w:tcPr>
            <w:tcW w:w="1624" w:type="dxa"/>
            <w:tcBorders>
              <w:top w:val="nil"/>
              <w:left w:val="nil"/>
              <w:bottom w:val="nil"/>
              <w:right w:val="nil"/>
            </w:tcBorders>
            <w:shd w:val="clear" w:color="auto" w:fill="auto"/>
            <w:vAlign w:val="bottom"/>
            <w:hideMark/>
          </w:tcPr>
          <w:p w14:paraId="0F5E0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w:t>
            </w:r>
          </w:p>
        </w:tc>
        <w:tc>
          <w:tcPr>
            <w:tcW w:w="1011" w:type="dxa"/>
            <w:tcBorders>
              <w:top w:val="nil"/>
              <w:left w:val="nil"/>
              <w:bottom w:val="nil"/>
              <w:right w:val="nil"/>
            </w:tcBorders>
            <w:shd w:val="clear" w:color="auto" w:fill="auto"/>
            <w:noWrap/>
            <w:vAlign w:val="bottom"/>
            <w:hideMark/>
          </w:tcPr>
          <w:p w14:paraId="2465709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29D4D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BFE3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1964C57" w14:textId="77777777" w:rsidTr="19DA75F9">
        <w:trPr>
          <w:trHeight w:val="711"/>
        </w:trPr>
        <w:tc>
          <w:tcPr>
            <w:tcW w:w="2570" w:type="dxa"/>
            <w:tcBorders>
              <w:top w:val="nil"/>
              <w:left w:val="nil"/>
              <w:bottom w:val="nil"/>
              <w:right w:val="nil"/>
            </w:tcBorders>
            <w:shd w:val="clear" w:color="auto" w:fill="auto"/>
            <w:noWrap/>
            <w:vAlign w:val="bottom"/>
            <w:hideMark/>
          </w:tcPr>
          <w:p w14:paraId="201F10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w:t>
            </w:r>
          </w:p>
        </w:tc>
        <w:tc>
          <w:tcPr>
            <w:tcW w:w="2570" w:type="dxa"/>
            <w:tcBorders>
              <w:top w:val="nil"/>
              <w:left w:val="nil"/>
              <w:bottom w:val="nil"/>
              <w:right w:val="nil"/>
            </w:tcBorders>
            <w:shd w:val="clear" w:color="auto" w:fill="auto"/>
            <w:vAlign w:val="bottom"/>
            <w:hideMark/>
          </w:tcPr>
          <w:p w14:paraId="62BC58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- 0ASSET_ATTR</w:t>
            </w:r>
          </w:p>
        </w:tc>
        <w:tc>
          <w:tcPr>
            <w:tcW w:w="1624" w:type="dxa"/>
            <w:tcBorders>
              <w:top w:val="nil"/>
              <w:left w:val="nil"/>
              <w:bottom w:val="nil"/>
              <w:right w:val="nil"/>
            </w:tcBorders>
            <w:shd w:val="clear" w:color="auto" w:fill="auto"/>
            <w:vAlign w:val="bottom"/>
            <w:hideMark/>
          </w:tcPr>
          <w:p w14:paraId="6E8BC6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w:t>
            </w:r>
          </w:p>
        </w:tc>
        <w:tc>
          <w:tcPr>
            <w:tcW w:w="1011" w:type="dxa"/>
            <w:tcBorders>
              <w:top w:val="nil"/>
              <w:left w:val="nil"/>
              <w:bottom w:val="nil"/>
              <w:right w:val="nil"/>
            </w:tcBorders>
            <w:shd w:val="clear" w:color="auto" w:fill="auto"/>
            <w:noWrap/>
            <w:vAlign w:val="bottom"/>
            <w:hideMark/>
          </w:tcPr>
          <w:p w14:paraId="035ADC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FB969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018D4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C8C9A6D" w14:textId="77777777" w:rsidTr="19DA75F9">
        <w:trPr>
          <w:trHeight w:val="1020"/>
        </w:trPr>
        <w:tc>
          <w:tcPr>
            <w:tcW w:w="2570" w:type="dxa"/>
            <w:tcBorders>
              <w:top w:val="nil"/>
              <w:left w:val="nil"/>
              <w:bottom w:val="nil"/>
              <w:right w:val="nil"/>
            </w:tcBorders>
            <w:shd w:val="clear" w:color="auto" w:fill="auto"/>
            <w:noWrap/>
            <w:vAlign w:val="bottom"/>
            <w:hideMark/>
          </w:tcPr>
          <w:p w14:paraId="6DFB74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0ASSET_ATTR_TEXT</w:t>
            </w:r>
          </w:p>
        </w:tc>
        <w:tc>
          <w:tcPr>
            <w:tcW w:w="2570" w:type="dxa"/>
            <w:tcBorders>
              <w:top w:val="nil"/>
              <w:left w:val="nil"/>
              <w:bottom w:val="nil"/>
              <w:right w:val="nil"/>
            </w:tcBorders>
            <w:shd w:val="clear" w:color="auto" w:fill="auto"/>
            <w:vAlign w:val="bottom"/>
            <w:hideMark/>
          </w:tcPr>
          <w:p w14:paraId="62A2F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 - 0ASSET_ATTR_TEXT</w:t>
            </w:r>
          </w:p>
        </w:tc>
        <w:tc>
          <w:tcPr>
            <w:tcW w:w="1624" w:type="dxa"/>
            <w:tcBorders>
              <w:top w:val="nil"/>
              <w:left w:val="nil"/>
              <w:bottom w:val="nil"/>
              <w:right w:val="nil"/>
            </w:tcBorders>
            <w:shd w:val="clear" w:color="auto" w:fill="auto"/>
            <w:vAlign w:val="bottom"/>
            <w:hideMark/>
          </w:tcPr>
          <w:p w14:paraId="21E851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w:t>
            </w:r>
          </w:p>
        </w:tc>
        <w:tc>
          <w:tcPr>
            <w:tcW w:w="1011" w:type="dxa"/>
            <w:tcBorders>
              <w:top w:val="nil"/>
              <w:left w:val="nil"/>
              <w:bottom w:val="nil"/>
              <w:right w:val="nil"/>
            </w:tcBorders>
            <w:shd w:val="clear" w:color="auto" w:fill="auto"/>
            <w:noWrap/>
            <w:vAlign w:val="bottom"/>
            <w:hideMark/>
          </w:tcPr>
          <w:p w14:paraId="689D5A1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79599F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13F8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0C5465B" w14:textId="77777777" w:rsidTr="19DA75F9">
        <w:trPr>
          <w:trHeight w:val="459"/>
        </w:trPr>
        <w:tc>
          <w:tcPr>
            <w:tcW w:w="2570" w:type="dxa"/>
            <w:tcBorders>
              <w:top w:val="nil"/>
              <w:left w:val="nil"/>
              <w:bottom w:val="nil"/>
              <w:right w:val="nil"/>
            </w:tcBorders>
            <w:shd w:val="clear" w:color="auto" w:fill="auto"/>
            <w:noWrap/>
            <w:vAlign w:val="bottom"/>
            <w:hideMark/>
          </w:tcPr>
          <w:p w14:paraId="790D134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0ASSET_CLAS_TEXT</w:t>
            </w:r>
          </w:p>
        </w:tc>
        <w:tc>
          <w:tcPr>
            <w:tcW w:w="2570" w:type="dxa"/>
            <w:tcBorders>
              <w:top w:val="nil"/>
              <w:left w:val="nil"/>
              <w:bottom w:val="nil"/>
              <w:right w:val="nil"/>
            </w:tcBorders>
            <w:shd w:val="clear" w:color="auto" w:fill="auto"/>
            <w:vAlign w:val="bottom"/>
            <w:hideMark/>
          </w:tcPr>
          <w:p w14:paraId="05A94F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 - 0ASSET_CLAS_TEXT</w:t>
            </w:r>
          </w:p>
        </w:tc>
        <w:tc>
          <w:tcPr>
            <w:tcW w:w="1624" w:type="dxa"/>
            <w:tcBorders>
              <w:top w:val="nil"/>
              <w:left w:val="nil"/>
              <w:bottom w:val="nil"/>
              <w:right w:val="nil"/>
            </w:tcBorders>
            <w:shd w:val="clear" w:color="auto" w:fill="auto"/>
            <w:vAlign w:val="bottom"/>
            <w:hideMark/>
          </w:tcPr>
          <w:p w14:paraId="4B6750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w:t>
            </w:r>
          </w:p>
        </w:tc>
        <w:tc>
          <w:tcPr>
            <w:tcW w:w="1011" w:type="dxa"/>
            <w:tcBorders>
              <w:top w:val="nil"/>
              <w:left w:val="nil"/>
              <w:bottom w:val="nil"/>
              <w:right w:val="nil"/>
            </w:tcBorders>
            <w:shd w:val="clear" w:color="auto" w:fill="auto"/>
            <w:noWrap/>
            <w:vAlign w:val="bottom"/>
            <w:hideMark/>
          </w:tcPr>
          <w:p w14:paraId="558A0C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08144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CFF149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6AAED82" w14:textId="77777777" w:rsidTr="19DA75F9">
        <w:trPr>
          <w:trHeight w:val="459"/>
        </w:trPr>
        <w:tc>
          <w:tcPr>
            <w:tcW w:w="2570" w:type="dxa"/>
            <w:tcBorders>
              <w:top w:val="nil"/>
              <w:left w:val="nil"/>
              <w:bottom w:val="nil"/>
              <w:right w:val="nil"/>
            </w:tcBorders>
            <w:shd w:val="clear" w:color="auto" w:fill="auto"/>
            <w:noWrap/>
            <w:vAlign w:val="bottom"/>
            <w:hideMark/>
          </w:tcPr>
          <w:p w14:paraId="5B291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0ASSET_MAIN_TEXT</w:t>
            </w:r>
          </w:p>
        </w:tc>
        <w:tc>
          <w:tcPr>
            <w:tcW w:w="2570" w:type="dxa"/>
            <w:tcBorders>
              <w:top w:val="nil"/>
              <w:left w:val="nil"/>
              <w:bottom w:val="nil"/>
              <w:right w:val="nil"/>
            </w:tcBorders>
            <w:shd w:val="clear" w:color="auto" w:fill="auto"/>
            <w:vAlign w:val="bottom"/>
            <w:hideMark/>
          </w:tcPr>
          <w:p w14:paraId="51F264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 - 0ASSET_MAIN_TEXT</w:t>
            </w:r>
          </w:p>
        </w:tc>
        <w:tc>
          <w:tcPr>
            <w:tcW w:w="1624" w:type="dxa"/>
            <w:tcBorders>
              <w:top w:val="nil"/>
              <w:left w:val="nil"/>
              <w:bottom w:val="nil"/>
              <w:right w:val="nil"/>
            </w:tcBorders>
            <w:shd w:val="clear" w:color="auto" w:fill="auto"/>
            <w:vAlign w:val="bottom"/>
            <w:hideMark/>
          </w:tcPr>
          <w:p w14:paraId="5AFBDF6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w:t>
            </w:r>
          </w:p>
        </w:tc>
        <w:tc>
          <w:tcPr>
            <w:tcW w:w="1011" w:type="dxa"/>
            <w:tcBorders>
              <w:top w:val="nil"/>
              <w:left w:val="nil"/>
              <w:bottom w:val="nil"/>
              <w:right w:val="nil"/>
            </w:tcBorders>
            <w:shd w:val="clear" w:color="auto" w:fill="auto"/>
            <w:noWrap/>
            <w:vAlign w:val="bottom"/>
            <w:hideMark/>
          </w:tcPr>
          <w:p w14:paraId="0BB7816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9EC7C0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05FCF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78FBF3F" w14:textId="77777777" w:rsidTr="19DA75F9">
        <w:trPr>
          <w:trHeight w:val="468"/>
        </w:trPr>
        <w:tc>
          <w:tcPr>
            <w:tcW w:w="2570" w:type="dxa"/>
            <w:tcBorders>
              <w:top w:val="nil"/>
              <w:left w:val="nil"/>
              <w:bottom w:val="nil"/>
              <w:right w:val="nil"/>
            </w:tcBorders>
            <w:shd w:val="clear" w:color="auto" w:fill="auto"/>
            <w:noWrap/>
            <w:vAlign w:val="bottom"/>
            <w:hideMark/>
          </w:tcPr>
          <w:p w14:paraId="3666430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0CHRT_ACCTS_ATTR</w:t>
            </w:r>
          </w:p>
        </w:tc>
        <w:tc>
          <w:tcPr>
            <w:tcW w:w="2570" w:type="dxa"/>
            <w:tcBorders>
              <w:top w:val="nil"/>
              <w:left w:val="nil"/>
              <w:bottom w:val="nil"/>
              <w:right w:val="nil"/>
            </w:tcBorders>
            <w:shd w:val="clear" w:color="auto" w:fill="auto"/>
            <w:vAlign w:val="bottom"/>
            <w:hideMark/>
          </w:tcPr>
          <w:p w14:paraId="0C275E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 - 0CHRT_ACCTS_ATTR</w:t>
            </w:r>
          </w:p>
        </w:tc>
        <w:tc>
          <w:tcPr>
            <w:tcW w:w="1624" w:type="dxa"/>
            <w:tcBorders>
              <w:top w:val="nil"/>
              <w:left w:val="nil"/>
              <w:bottom w:val="nil"/>
              <w:right w:val="nil"/>
            </w:tcBorders>
            <w:shd w:val="clear" w:color="auto" w:fill="auto"/>
            <w:vAlign w:val="bottom"/>
            <w:hideMark/>
          </w:tcPr>
          <w:p w14:paraId="5D5117F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w:t>
            </w:r>
          </w:p>
        </w:tc>
        <w:tc>
          <w:tcPr>
            <w:tcW w:w="1011" w:type="dxa"/>
            <w:tcBorders>
              <w:top w:val="nil"/>
              <w:left w:val="nil"/>
              <w:bottom w:val="nil"/>
              <w:right w:val="nil"/>
            </w:tcBorders>
            <w:shd w:val="clear" w:color="auto" w:fill="auto"/>
            <w:noWrap/>
            <w:vAlign w:val="bottom"/>
            <w:hideMark/>
          </w:tcPr>
          <w:p w14:paraId="0B11D58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3A1BC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48527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217FE67" w14:textId="77777777" w:rsidTr="19DA75F9">
        <w:trPr>
          <w:trHeight w:val="288"/>
        </w:trPr>
        <w:tc>
          <w:tcPr>
            <w:tcW w:w="2570" w:type="dxa"/>
            <w:tcBorders>
              <w:top w:val="nil"/>
              <w:left w:val="nil"/>
              <w:bottom w:val="nil"/>
              <w:right w:val="nil"/>
            </w:tcBorders>
            <w:shd w:val="clear" w:color="auto" w:fill="auto"/>
            <w:noWrap/>
            <w:vAlign w:val="bottom"/>
            <w:hideMark/>
          </w:tcPr>
          <w:p w14:paraId="60A8B9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0CHRT_ACCTS_TEXT</w:t>
            </w:r>
          </w:p>
        </w:tc>
        <w:tc>
          <w:tcPr>
            <w:tcW w:w="2570" w:type="dxa"/>
            <w:tcBorders>
              <w:top w:val="nil"/>
              <w:left w:val="nil"/>
              <w:bottom w:val="nil"/>
              <w:right w:val="nil"/>
            </w:tcBorders>
            <w:shd w:val="clear" w:color="auto" w:fill="auto"/>
            <w:vAlign w:val="bottom"/>
            <w:hideMark/>
          </w:tcPr>
          <w:p w14:paraId="43F2155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 - 0CHRT_ACCTS_TEXT</w:t>
            </w:r>
          </w:p>
        </w:tc>
        <w:tc>
          <w:tcPr>
            <w:tcW w:w="1624" w:type="dxa"/>
            <w:tcBorders>
              <w:top w:val="nil"/>
              <w:left w:val="nil"/>
              <w:bottom w:val="nil"/>
              <w:right w:val="nil"/>
            </w:tcBorders>
            <w:shd w:val="clear" w:color="auto" w:fill="auto"/>
            <w:vAlign w:val="bottom"/>
            <w:hideMark/>
          </w:tcPr>
          <w:p w14:paraId="392871D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w:t>
            </w:r>
          </w:p>
        </w:tc>
        <w:tc>
          <w:tcPr>
            <w:tcW w:w="1011" w:type="dxa"/>
            <w:tcBorders>
              <w:top w:val="nil"/>
              <w:left w:val="nil"/>
              <w:bottom w:val="nil"/>
              <w:right w:val="nil"/>
            </w:tcBorders>
            <w:shd w:val="clear" w:color="auto" w:fill="auto"/>
            <w:noWrap/>
            <w:vAlign w:val="bottom"/>
            <w:hideMark/>
          </w:tcPr>
          <w:p w14:paraId="5FA3D51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B31BB1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DE3AA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241C1E9" w14:textId="77777777" w:rsidTr="19DA75F9">
        <w:trPr>
          <w:trHeight w:val="378"/>
        </w:trPr>
        <w:tc>
          <w:tcPr>
            <w:tcW w:w="2570" w:type="dxa"/>
            <w:tcBorders>
              <w:top w:val="nil"/>
              <w:left w:val="nil"/>
              <w:bottom w:val="nil"/>
              <w:right w:val="nil"/>
            </w:tcBorders>
            <w:shd w:val="clear" w:color="auto" w:fill="auto"/>
            <w:noWrap/>
            <w:vAlign w:val="bottom"/>
            <w:hideMark/>
          </w:tcPr>
          <w:p w14:paraId="3D876E7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0CO_AREA_ATTR</w:t>
            </w:r>
          </w:p>
        </w:tc>
        <w:tc>
          <w:tcPr>
            <w:tcW w:w="2570" w:type="dxa"/>
            <w:tcBorders>
              <w:top w:val="nil"/>
              <w:left w:val="nil"/>
              <w:bottom w:val="nil"/>
              <w:right w:val="nil"/>
            </w:tcBorders>
            <w:shd w:val="clear" w:color="auto" w:fill="auto"/>
            <w:vAlign w:val="bottom"/>
            <w:hideMark/>
          </w:tcPr>
          <w:p w14:paraId="0FA4A14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 - 0CO_AREA_ATTR</w:t>
            </w:r>
          </w:p>
        </w:tc>
        <w:tc>
          <w:tcPr>
            <w:tcW w:w="1624" w:type="dxa"/>
            <w:tcBorders>
              <w:top w:val="nil"/>
              <w:left w:val="nil"/>
              <w:bottom w:val="nil"/>
              <w:right w:val="nil"/>
            </w:tcBorders>
            <w:shd w:val="clear" w:color="auto" w:fill="auto"/>
            <w:vAlign w:val="bottom"/>
            <w:hideMark/>
          </w:tcPr>
          <w:p w14:paraId="39CC95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w:t>
            </w:r>
          </w:p>
        </w:tc>
        <w:tc>
          <w:tcPr>
            <w:tcW w:w="1011" w:type="dxa"/>
            <w:tcBorders>
              <w:top w:val="nil"/>
              <w:left w:val="nil"/>
              <w:bottom w:val="nil"/>
              <w:right w:val="nil"/>
            </w:tcBorders>
            <w:shd w:val="clear" w:color="auto" w:fill="auto"/>
            <w:noWrap/>
            <w:vAlign w:val="bottom"/>
            <w:hideMark/>
          </w:tcPr>
          <w:p w14:paraId="78935F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8B355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2F5942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2026B69" w14:textId="77777777" w:rsidTr="19DA75F9">
        <w:trPr>
          <w:trHeight w:val="468"/>
        </w:trPr>
        <w:tc>
          <w:tcPr>
            <w:tcW w:w="2570" w:type="dxa"/>
            <w:tcBorders>
              <w:top w:val="nil"/>
              <w:left w:val="nil"/>
              <w:bottom w:val="nil"/>
              <w:right w:val="nil"/>
            </w:tcBorders>
            <w:shd w:val="clear" w:color="auto" w:fill="auto"/>
            <w:noWrap/>
            <w:vAlign w:val="bottom"/>
            <w:hideMark/>
          </w:tcPr>
          <w:p w14:paraId="6FB8D96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0CO_AREA_TEXT</w:t>
            </w:r>
          </w:p>
        </w:tc>
        <w:tc>
          <w:tcPr>
            <w:tcW w:w="2570" w:type="dxa"/>
            <w:tcBorders>
              <w:top w:val="nil"/>
              <w:left w:val="nil"/>
              <w:bottom w:val="nil"/>
              <w:right w:val="nil"/>
            </w:tcBorders>
            <w:shd w:val="clear" w:color="auto" w:fill="auto"/>
            <w:vAlign w:val="bottom"/>
            <w:hideMark/>
          </w:tcPr>
          <w:p w14:paraId="2178B1B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 - 0CO_AREA_TEXT</w:t>
            </w:r>
          </w:p>
        </w:tc>
        <w:tc>
          <w:tcPr>
            <w:tcW w:w="1624" w:type="dxa"/>
            <w:tcBorders>
              <w:top w:val="nil"/>
              <w:left w:val="nil"/>
              <w:bottom w:val="nil"/>
              <w:right w:val="nil"/>
            </w:tcBorders>
            <w:shd w:val="clear" w:color="auto" w:fill="auto"/>
            <w:vAlign w:val="bottom"/>
            <w:hideMark/>
          </w:tcPr>
          <w:p w14:paraId="2E4577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w:t>
            </w:r>
          </w:p>
        </w:tc>
        <w:tc>
          <w:tcPr>
            <w:tcW w:w="1011" w:type="dxa"/>
            <w:tcBorders>
              <w:top w:val="nil"/>
              <w:left w:val="nil"/>
              <w:bottom w:val="nil"/>
              <w:right w:val="nil"/>
            </w:tcBorders>
            <w:shd w:val="clear" w:color="auto" w:fill="auto"/>
            <w:noWrap/>
            <w:vAlign w:val="bottom"/>
            <w:hideMark/>
          </w:tcPr>
          <w:p w14:paraId="39FA6CD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72F40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AD82B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C739120" w14:textId="77777777" w:rsidTr="19DA75F9">
        <w:trPr>
          <w:trHeight w:val="387"/>
        </w:trPr>
        <w:tc>
          <w:tcPr>
            <w:tcW w:w="2570" w:type="dxa"/>
            <w:tcBorders>
              <w:top w:val="nil"/>
              <w:left w:val="nil"/>
              <w:bottom w:val="nil"/>
              <w:right w:val="nil"/>
            </w:tcBorders>
            <w:shd w:val="clear" w:color="auto" w:fill="auto"/>
            <w:noWrap/>
            <w:vAlign w:val="bottom"/>
            <w:hideMark/>
          </w:tcPr>
          <w:p w14:paraId="11DF82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0COMP_CODE_ATTR</w:t>
            </w:r>
          </w:p>
        </w:tc>
        <w:tc>
          <w:tcPr>
            <w:tcW w:w="2570" w:type="dxa"/>
            <w:tcBorders>
              <w:top w:val="nil"/>
              <w:left w:val="nil"/>
              <w:bottom w:val="nil"/>
              <w:right w:val="nil"/>
            </w:tcBorders>
            <w:shd w:val="clear" w:color="auto" w:fill="auto"/>
            <w:vAlign w:val="bottom"/>
            <w:hideMark/>
          </w:tcPr>
          <w:p w14:paraId="46A5C1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 - 0COMP_CODE_ATTR</w:t>
            </w:r>
          </w:p>
        </w:tc>
        <w:tc>
          <w:tcPr>
            <w:tcW w:w="1624" w:type="dxa"/>
            <w:tcBorders>
              <w:top w:val="nil"/>
              <w:left w:val="nil"/>
              <w:bottom w:val="nil"/>
              <w:right w:val="nil"/>
            </w:tcBorders>
            <w:shd w:val="clear" w:color="auto" w:fill="auto"/>
            <w:vAlign w:val="bottom"/>
            <w:hideMark/>
          </w:tcPr>
          <w:p w14:paraId="5FFF24B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w:t>
            </w:r>
          </w:p>
        </w:tc>
        <w:tc>
          <w:tcPr>
            <w:tcW w:w="1011" w:type="dxa"/>
            <w:tcBorders>
              <w:top w:val="nil"/>
              <w:left w:val="nil"/>
              <w:bottom w:val="nil"/>
              <w:right w:val="nil"/>
            </w:tcBorders>
            <w:shd w:val="clear" w:color="auto" w:fill="auto"/>
            <w:noWrap/>
            <w:vAlign w:val="bottom"/>
            <w:hideMark/>
          </w:tcPr>
          <w:p w14:paraId="5A30B9A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A4E28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386262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46094C27" w14:textId="77777777" w:rsidTr="19DA75F9">
        <w:trPr>
          <w:trHeight w:val="387"/>
        </w:trPr>
        <w:tc>
          <w:tcPr>
            <w:tcW w:w="2570" w:type="dxa"/>
            <w:tcBorders>
              <w:top w:val="nil"/>
              <w:left w:val="nil"/>
              <w:bottom w:val="nil"/>
              <w:right w:val="nil"/>
            </w:tcBorders>
            <w:shd w:val="clear" w:color="auto" w:fill="auto"/>
            <w:noWrap/>
            <w:vAlign w:val="bottom"/>
            <w:hideMark/>
          </w:tcPr>
          <w:p w14:paraId="4893270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0COMP_CODE_TEXT</w:t>
            </w:r>
          </w:p>
        </w:tc>
        <w:tc>
          <w:tcPr>
            <w:tcW w:w="2570" w:type="dxa"/>
            <w:tcBorders>
              <w:top w:val="nil"/>
              <w:left w:val="nil"/>
              <w:bottom w:val="nil"/>
              <w:right w:val="nil"/>
            </w:tcBorders>
            <w:shd w:val="clear" w:color="auto" w:fill="auto"/>
            <w:vAlign w:val="bottom"/>
            <w:hideMark/>
          </w:tcPr>
          <w:p w14:paraId="504C3B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 - 0COMP_CODE_TEXT</w:t>
            </w:r>
          </w:p>
        </w:tc>
        <w:tc>
          <w:tcPr>
            <w:tcW w:w="1624" w:type="dxa"/>
            <w:tcBorders>
              <w:top w:val="nil"/>
              <w:left w:val="nil"/>
              <w:bottom w:val="nil"/>
              <w:right w:val="nil"/>
            </w:tcBorders>
            <w:shd w:val="clear" w:color="auto" w:fill="auto"/>
            <w:vAlign w:val="bottom"/>
            <w:hideMark/>
          </w:tcPr>
          <w:p w14:paraId="17A33E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w:t>
            </w:r>
          </w:p>
        </w:tc>
        <w:tc>
          <w:tcPr>
            <w:tcW w:w="1011" w:type="dxa"/>
            <w:tcBorders>
              <w:top w:val="nil"/>
              <w:left w:val="nil"/>
              <w:bottom w:val="nil"/>
              <w:right w:val="nil"/>
            </w:tcBorders>
            <w:shd w:val="clear" w:color="auto" w:fill="auto"/>
            <w:noWrap/>
            <w:vAlign w:val="bottom"/>
            <w:hideMark/>
          </w:tcPr>
          <w:p w14:paraId="6CAA1A5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4C090D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A811B8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D81D2A8" w14:textId="77777777" w:rsidTr="19DA75F9">
        <w:trPr>
          <w:trHeight w:val="396"/>
        </w:trPr>
        <w:tc>
          <w:tcPr>
            <w:tcW w:w="2570" w:type="dxa"/>
            <w:tcBorders>
              <w:top w:val="nil"/>
              <w:left w:val="nil"/>
              <w:bottom w:val="nil"/>
              <w:right w:val="nil"/>
            </w:tcBorders>
            <w:shd w:val="clear" w:color="auto" w:fill="auto"/>
            <w:noWrap/>
            <w:vAlign w:val="bottom"/>
            <w:hideMark/>
          </w:tcPr>
          <w:p w14:paraId="6DBB4C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0COSTCENTER_ATTR</w:t>
            </w:r>
          </w:p>
        </w:tc>
        <w:tc>
          <w:tcPr>
            <w:tcW w:w="2570" w:type="dxa"/>
            <w:tcBorders>
              <w:top w:val="nil"/>
              <w:left w:val="nil"/>
              <w:bottom w:val="nil"/>
              <w:right w:val="nil"/>
            </w:tcBorders>
            <w:shd w:val="clear" w:color="auto" w:fill="auto"/>
            <w:vAlign w:val="bottom"/>
            <w:hideMark/>
          </w:tcPr>
          <w:p w14:paraId="457E76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 - 0COSTCENTER_ATTR</w:t>
            </w:r>
          </w:p>
        </w:tc>
        <w:tc>
          <w:tcPr>
            <w:tcW w:w="1624" w:type="dxa"/>
            <w:tcBorders>
              <w:top w:val="nil"/>
              <w:left w:val="nil"/>
              <w:bottom w:val="nil"/>
              <w:right w:val="nil"/>
            </w:tcBorders>
            <w:shd w:val="clear" w:color="auto" w:fill="auto"/>
            <w:vAlign w:val="bottom"/>
            <w:hideMark/>
          </w:tcPr>
          <w:p w14:paraId="1F93A85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w:t>
            </w:r>
          </w:p>
        </w:tc>
        <w:tc>
          <w:tcPr>
            <w:tcW w:w="1011" w:type="dxa"/>
            <w:tcBorders>
              <w:top w:val="nil"/>
              <w:left w:val="nil"/>
              <w:bottom w:val="nil"/>
              <w:right w:val="nil"/>
            </w:tcBorders>
            <w:shd w:val="clear" w:color="auto" w:fill="auto"/>
            <w:noWrap/>
            <w:vAlign w:val="bottom"/>
            <w:hideMark/>
          </w:tcPr>
          <w:p w14:paraId="7EAE0E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661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89D16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7B709F28" w14:textId="77777777" w:rsidTr="19DA75F9">
        <w:trPr>
          <w:trHeight w:val="396"/>
        </w:trPr>
        <w:tc>
          <w:tcPr>
            <w:tcW w:w="2570" w:type="dxa"/>
            <w:tcBorders>
              <w:top w:val="nil"/>
              <w:left w:val="nil"/>
              <w:bottom w:val="nil"/>
              <w:right w:val="nil"/>
            </w:tcBorders>
            <w:shd w:val="clear" w:color="auto" w:fill="auto"/>
            <w:noWrap/>
            <w:vAlign w:val="bottom"/>
            <w:hideMark/>
          </w:tcPr>
          <w:p w14:paraId="487B32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0COSTCENTER_TEXT</w:t>
            </w:r>
          </w:p>
        </w:tc>
        <w:tc>
          <w:tcPr>
            <w:tcW w:w="2570" w:type="dxa"/>
            <w:tcBorders>
              <w:top w:val="nil"/>
              <w:left w:val="nil"/>
              <w:bottom w:val="nil"/>
              <w:right w:val="nil"/>
            </w:tcBorders>
            <w:shd w:val="clear" w:color="auto" w:fill="auto"/>
            <w:vAlign w:val="bottom"/>
            <w:hideMark/>
          </w:tcPr>
          <w:p w14:paraId="39486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 - 0COSTCENTER_TEXT</w:t>
            </w:r>
          </w:p>
        </w:tc>
        <w:tc>
          <w:tcPr>
            <w:tcW w:w="1624" w:type="dxa"/>
            <w:tcBorders>
              <w:top w:val="nil"/>
              <w:left w:val="nil"/>
              <w:bottom w:val="nil"/>
              <w:right w:val="nil"/>
            </w:tcBorders>
            <w:shd w:val="clear" w:color="auto" w:fill="auto"/>
            <w:vAlign w:val="bottom"/>
            <w:hideMark/>
          </w:tcPr>
          <w:p w14:paraId="28CA55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w:t>
            </w:r>
          </w:p>
        </w:tc>
        <w:tc>
          <w:tcPr>
            <w:tcW w:w="1011" w:type="dxa"/>
            <w:tcBorders>
              <w:top w:val="nil"/>
              <w:left w:val="nil"/>
              <w:bottom w:val="nil"/>
              <w:right w:val="nil"/>
            </w:tcBorders>
            <w:shd w:val="clear" w:color="auto" w:fill="auto"/>
            <w:noWrap/>
            <w:vAlign w:val="bottom"/>
            <w:hideMark/>
          </w:tcPr>
          <w:p w14:paraId="753D856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434A6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2E738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619B5C5" w14:textId="77777777" w:rsidTr="19DA75F9">
        <w:trPr>
          <w:trHeight w:val="680"/>
        </w:trPr>
        <w:tc>
          <w:tcPr>
            <w:tcW w:w="2570" w:type="dxa"/>
            <w:tcBorders>
              <w:top w:val="nil"/>
              <w:left w:val="nil"/>
              <w:bottom w:val="nil"/>
              <w:right w:val="nil"/>
            </w:tcBorders>
            <w:shd w:val="clear" w:color="auto" w:fill="auto"/>
            <w:noWrap/>
            <w:vAlign w:val="bottom"/>
            <w:hideMark/>
          </w:tcPr>
          <w:p w14:paraId="2A96B5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0COSTELMNT_ATTR</w:t>
            </w:r>
          </w:p>
        </w:tc>
        <w:tc>
          <w:tcPr>
            <w:tcW w:w="2570" w:type="dxa"/>
            <w:tcBorders>
              <w:top w:val="nil"/>
              <w:left w:val="nil"/>
              <w:bottom w:val="nil"/>
              <w:right w:val="nil"/>
            </w:tcBorders>
            <w:shd w:val="clear" w:color="auto" w:fill="auto"/>
            <w:vAlign w:val="bottom"/>
            <w:hideMark/>
          </w:tcPr>
          <w:p w14:paraId="72AA87F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 - 0COSTELMNT_ATTR</w:t>
            </w:r>
          </w:p>
        </w:tc>
        <w:tc>
          <w:tcPr>
            <w:tcW w:w="1624" w:type="dxa"/>
            <w:tcBorders>
              <w:top w:val="nil"/>
              <w:left w:val="nil"/>
              <w:bottom w:val="nil"/>
              <w:right w:val="nil"/>
            </w:tcBorders>
            <w:shd w:val="clear" w:color="auto" w:fill="auto"/>
            <w:vAlign w:val="bottom"/>
            <w:hideMark/>
          </w:tcPr>
          <w:p w14:paraId="132E9C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w:t>
            </w:r>
          </w:p>
        </w:tc>
        <w:tc>
          <w:tcPr>
            <w:tcW w:w="1011" w:type="dxa"/>
            <w:tcBorders>
              <w:top w:val="nil"/>
              <w:left w:val="nil"/>
              <w:bottom w:val="nil"/>
              <w:right w:val="nil"/>
            </w:tcBorders>
            <w:shd w:val="clear" w:color="auto" w:fill="auto"/>
            <w:noWrap/>
            <w:vAlign w:val="bottom"/>
            <w:hideMark/>
          </w:tcPr>
          <w:p w14:paraId="7E319E6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0960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6820C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9BC6858" w14:textId="77777777" w:rsidTr="19DA75F9">
        <w:trPr>
          <w:trHeight w:val="450"/>
        </w:trPr>
        <w:tc>
          <w:tcPr>
            <w:tcW w:w="2570" w:type="dxa"/>
            <w:tcBorders>
              <w:top w:val="nil"/>
              <w:left w:val="nil"/>
              <w:bottom w:val="nil"/>
              <w:right w:val="nil"/>
            </w:tcBorders>
            <w:shd w:val="clear" w:color="auto" w:fill="auto"/>
            <w:noWrap/>
            <w:vAlign w:val="bottom"/>
            <w:hideMark/>
          </w:tcPr>
          <w:p w14:paraId="035F32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0COSTELMNT_TEXT</w:t>
            </w:r>
          </w:p>
        </w:tc>
        <w:tc>
          <w:tcPr>
            <w:tcW w:w="2570" w:type="dxa"/>
            <w:tcBorders>
              <w:top w:val="nil"/>
              <w:left w:val="nil"/>
              <w:bottom w:val="nil"/>
              <w:right w:val="nil"/>
            </w:tcBorders>
            <w:shd w:val="clear" w:color="auto" w:fill="auto"/>
            <w:vAlign w:val="bottom"/>
            <w:hideMark/>
          </w:tcPr>
          <w:p w14:paraId="762E27A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 - 0COSTELMNT_TEXT</w:t>
            </w:r>
          </w:p>
        </w:tc>
        <w:tc>
          <w:tcPr>
            <w:tcW w:w="1624" w:type="dxa"/>
            <w:tcBorders>
              <w:top w:val="nil"/>
              <w:left w:val="nil"/>
              <w:bottom w:val="nil"/>
              <w:right w:val="nil"/>
            </w:tcBorders>
            <w:shd w:val="clear" w:color="auto" w:fill="auto"/>
            <w:vAlign w:val="bottom"/>
            <w:hideMark/>
          </w:tcPr>
          <w:p w14:paraId="63B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w:t>
            </w:r>
          </w:p>
        </w:tc>
        <w:tc>
          <w:tcPr>
            <w:tcW w:w="1011" w:type="dxa"/>
            <w:tcBorders>
              <w:top w:val="nil"/>
              <w:left w:val="nil"/>
              <w:bottom w:val="nil"/>
              <w:right w:val="nil"/>
            </w:tcBorders>
            <w:shd w:val="clear" w:color="auto" w:fill="auto"/>
            <w:noWrap/>
            <w:vAlign w:val="bottom"/>
            <w:hideMark/>
          </w:tcPr>
          <w:p w14:paraId="79672F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699704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740A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5AD195A" w14:textId="77777777" w:rsidTr="19DA75F9">
        <w:trPr>
          <w:trHeight w:val="450"/>
        </w:trPr>
        <w:tc>
          <w:tcPr>
            <w:tcW w:w="2570" w:type="dxa"/>
            <w:tcBorders>
              <w:top w:val="nil"/>
              <w:left w:val="nil"/>
              <w:bottom w:val="nil"/>
              <w:right w:val="nil"/>
            </w:tcBorders>
            <w:shd w:val="clear" w:color="auto" w:fill="auto"/>
            <w:noWrap/>
            <w:vAlign w:val="bottom"/>
            <w:hideMark/>
          </w:tcPr>
          <w:p w14:paraId="5BFBC42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0CUSTOMER_ATTR</w:t>
            </w:r>
          </w:p>
        </w:tc>
        <w:tc>
          <w:tcPr>
            <w:tcW w:w="2570" w:type="dxa"/>
            <w:tcBorders>
              <w:top w:val="nil"/>
              <w:left w:val="nil"/>
              <w:bottom w:val="nil"/>
              <w:right w:val="nil"/>
            </w:tcBorders>
            <w:shd w:val="clear" w:color="auto" w:fill="auto"/>
            <w:vAlign w:val="bottom"/>
            <w:hideMark/>
          </w:tcPr>
          <w:p w14:paraId="64A19B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 - 0CUSTOMER_ATTR</w:t>
            </w:r>
          </w:p>
        </w:tc>
        <w:tc>
          <w:tcPr>
            <w:tcW w:w="1624" w:type="dxa"/>
            <w:tcBorders>
              <w:top w:val="nil"/>
              <w:left w:val="nil"/>
              <w:bottom w:val="nil"/>
              <w:right w:val="nil"/>
            </w:tcBorders>
            <w:shd w:val="clear" w:color="auto" w:fill="auto"/>
            <w:vAlign w:val="bottom"/>
            <w:hideMark/>
          </w:tcPr>
          <w:p w14:paraId="26D3D34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w:t>
            </w:r>
          </w:p>
        </w:tc>
        <w:tc>
          <w:tcPr>
            <w:tcW w:w="1011" w:type="dxa"/>
            <w:tcBorders>
              <w:top w:val="nil"/>
              <w:left w:val="nil"/>
              <w:bottom w:val="nil"/>
              <w:right w:val="nil"/>
            </w:tcBorders>
            <w:shd w:val="clear" w:color="auto" w:fill="auto"/>
            <w:noWrap/>
            <w:vAlign w:val="bottom"/>
            <w:hideMark/>
          </w:tcPr>
          <w:p w14:paraId="275E07B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D5BC4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48FA4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2F3D06" w:rsidRPr="002F3D06" w14:paraId="1ABFE8E6" w14:textId="77777777" w:rsidTr="19DA75F9">
        <w:trPr>
          <w:trHeight w:val="369"/>
        </w:trPr>
        <w:tc>
          <w:tcPr>
            <w:tcW w:w="2570" w:type="dxa"/>
            <w:tcBorders>
              <w:top w:val="nil"/>
              <w:left w:val="nil"/>
              <w:bottom w:val="nil"/>
              <w:right w:val="nil"/>
            </w:tcBorders>
            <w:shd w:val="clear" w:color="auto" w:fill="auto"/>
            <w:noWrap/>
            <w:vAlign w:val="bottom"/>
            <w:hideMark/>
          </w:tcPr>
          <w:p w14:paraId="4CB254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0CUSTOMER_TEXT</w:t>
            </w:r>
          </w:p>
        </w:tc>
        <w:tc>
          <w:tcPr>
            <w:tcW w:w="2570" w:type="dxa"/>
            <w:tcBorders>
              <w:top w:val="nil"/>
              <w:left w:val="nil"/>
              <w:bottom w:val="nil"/>
              <w:right w:val="nil"/>
            </w:tcBorders>
            <w:shd w:val="clear" w:color="auto" w:fill="auto"/>
            <w:vAlign w:val="bottom"/>
            <w:hideMark/>
          </w:tcPr>
          <w:p w14:paraId="705C00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 - 0CUSTOMER_TEXT</w:t>
            </w:r>
          </w:p>
        </w:tc>
        <w:tc>
          <w:tcPr>
            <w:tcW w:w="1624" w:type="dxa"/>
            <w:tcBorders>
              <w:top w:val="nil"/>
              <w:left w:val="nil"/>
              <w:bottom w:val="nil"/>
              <w:right w:val="nil"/>
            </w:tcBorders>
            <w:shd w:val="clear" w:color="auto" w:fill="auto"/>
            <w:vAlign w:val="bottom"/>
            <w:hideMark/>
          </w:tcPr>
          <w:p w14:paraId="148850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w:t>
            </w:r>
          </w:p>
        </w:tc>
        <w:tc>
          <w:tcPr>
            <w:tcW w:w="1011" w:type="dxa"/>
            <w:tcBorders>
              <w:top w:val="nil"/>
              <w:left w:val="nil"/>
              <w:bottom w:val="nil"/>
              <w:right w:val="nil"/>
            </w:tcBorders>
            <w:shd w:val="clear" w:color="auto" w:fill="auto"/>
            <w:noWrap/>
            <w:vAlign w:val="bottom"/>
            <w:hideMark/>
          </w:tcPr>
          <w:p w14:paraId="4C7A8E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4BE438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2315CB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2F3D06" w:rsidRPr="002F3D06" w14:paraId="086AFA8D" w14:textId="77777777" w:rsidTr="19DA75F9">
        <w:trPr>
          <w:trHeight w:val="549"/>
        </w:trPr>
        <w:tc>
          <w:tcPr>
            <w:tcW w:w="2570" w:type="dxa"/>
            <w:tcBorders>
              <w:top w:val="nil"/>
              <w:left w:val="nil"/>
              <w:bottom w:val="nil"/>
              <w:right w:val="nil"/>
            </w:tcBorders>
            <w:shd w:val="clear" w:color="auto" w:fill="auto"/>
            <w:noWrap/>
            <w:vAlign w:val="bottom"/>
            <w:hideMark/>
          </w:tcPr>
          <w:p w14:paraId="4F568D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0DEPRARTYPE_TEXT</w:t>
            </w:r>
          </w:p>
        </w:tc>
        <w:tc>
          <w:tcPr>
            <w:tcW w:w="2570" w:type="dxa"/>
            <w:tcBorders>
              <w:top w:val="nil"/>
              <w:left w:val="nil"/>
              <w:bottom w:val="nil"/>
              <w:right w:val="nil"/>
            </w:tcBorders>
            <w:shd w:val="clear" w:color="auto" w:fill="auto"/>
            <w:vAlign w:val="bottom"/>
            <w:hideMark/>
          </w:tcPr>
          <w:p w14:paraId="467B9E0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w:t>
            </w:r>
            <w:bookmarkStart w:id="6" w:name="_Int_riQHIVoC"/>
            <w:proofErr w:type="gramStart"/>
            <w:r w:rsidRPr="002F3D06">
              <w:rPr>
                <w:rFonts w:ascii="Calibri" w:eastAsia="Times New Roman" w:hAnsi="Calibri" w:cs="Calibri"/>
                <w:color w:val="000000"/>
                <w:sz w:val="22"/>
                <w:szCs w:val="22"/>
              </w:rPr>
              <w:t>Area  -</w:t>
            </w:r>
            <w:bookmarkEnd w:id="6"/>
            <w:proofErr w:type="gramEnd"/>
            <w:r w:rsidRPr="002F3D06">
              <w:rPr>
                <w:rFonts w:ascii="Calibri" w:eastAsia="Times New Roman" w:hAnsi="Calibri" w:cs="Calibri"/>
                <w:color w:val="000000"/>
                <w:sz w:val="22"/>
                <w:szCs w:val="22"/>
              </w:rPr>
              <w:t xml:space="preserve"> 0DEPRARTYPE_TEXT</w:t>
            </w:r>
          </w:p>
        </w:tc>
        <w:tc>
          <w:tcPr>
            <w:tcW w:w="1624" w:type="dxa"/>
            <w:tcBorders>
              <w:top w:val="nil"/>
              <w:left w:val="nil"/>
              <w:bottom w:val="nil"/>
              <w:right w:val="nil"/>
            </w:tcBorders>
            <w:shd w:val="clear" w:color="auto" w:fill="auto"/>
            <w:vAlign w:val="bottom"/>
            <w:hideMark/>
          </w:tcPr>
          <w:p w14:paraId="0F6B5FA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Area </w:t>
            </w:r>
          </w:p>
        </w:tc>
        <w:tc>
          <w:tcPr>
            <w:tcW w:w="1011" w:type="dxa"/>
            <w:tcBorders>
              <w:top w:val="nil"/>
              <w:left w:val="nil"/>
              <w:bottom w:val="nil"/>
              <w:right w:val="nil"/>
            </w:tcBorders>
            <w:shd w:val="clear" w:color="auto" w:fill="auto"/>
            <w:noWrap/>
            <w:vAlign w:val="bottom"/>
            <w:hideMark/>
          </w:tcPr>
          <w:p w14:paraId="254202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05892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0EA527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ADDA4BE" w14:textId="77777777" w:rsidTr="19DA75F9">
        <w:trPr>
          <w:trHeight w:val="459"/>
        </w:trPr>
        <w:tc>
          <w:tcPr>
            <w:tcW w:w="2570" w:type="dxa"/>
            <w:tcBorders>
              <w:top w:val="nil"/>
              <w:left w:val="nil"/>
              <w:bottom w:val="nil"/>
              <w:right w:val="nil"/>
            </w:tcBorders>
            <w:shd w:val="clear" w:color="auto" w:fill="auto"/>
            <w:noWrap/>
            <w:vAlign w:val="bottom"/>
            <w:hideMark/>
          </w:tcPr>
          <w:p w14:paraId="0B1A9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0EMPLOYEE_ATTR</w:t>
            </w:r>
          </w:p>
        </w:tc>
        <w:tc>
          <w:tcPr>
            <w:tcW w:w="2570" w:type="dxa"/>
            <w:tcBorders>
              <w:top w:val="nil"/>
              <w:left w:val="nil"/>
              <w:bottom w:val="nil"/>
              <w:right w:val="nil"/>
            </w:tcBorders>
            <w:shd w:val="clear" w:color="auto" w:fill="auto"/>
            <w:vAlign w:val="bottom"/>
            <w:hideMark/>
          </w:tcPr>
          <w:p w14:paraId="1688A9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 - 0EMPLOYEE_ATTR</w:t>
            </w:r>
          </w:p>
        </w:tc>
        <w:tc>
          <w:tcPr>
            <w:tcW w:w="1624" w:type="dxa"/>
            <w:tcBorders>
              <w:top w:val="nil"/>
              <w:left w:val="nil"/>
              <w:bottom w:val="nil"/>
              <w:right w:val="nil"/>
            </w:tcBorders>
            <w:shd w:val="clear" w:color="auto" w:fill="auto"/>
            <w:vAlign w:val="bottom"/>
            <w:hideMark/>
          </w:tcPr>
          <w:p w14:paraId="13CB0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w:t>
            </w:r>
          </w:p>
        </w:tc>
        <w:tc>
          <w:tcPr>
            <w:tcW w:w="1011" w:type="dxa"/>
            <w:tcBorders>
              <w:top w:val="nil"/>
              <w:left w:val="nil"/>
              <w:bottom w:val="nil"/>
              <w:right w:val="nil"/>
            </w:tcBorders>
            <w:shd w:val="clear" w:color="auto" w:fill="auto"/>
            <w:noWrap/>
            <w:vAlign w:val="bottom"/>
            <w:hideMark/>
          </w:tcPr>
          <w:p w14:paraId="6EE522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756E0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0286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ACD39D4" w14:textId="77777777" w:rsidTr="19DA75F9">
        <w:trPr>
          <w:trHeight w:val="468"/>
        </w:trPr>
        <w:tc>
          <w:tcPr>
            <w:tcW w:w="2570" w:type="dxa"/>
            <w:tcBorders>
              <w:top w:val="nil"/>
              <w:left w:val="nil"/>
              <w:bottom w:val="nil"/>
              <w:right w:val="nil"/>
            </w:tcBorders>
            <w:shd w:val="clear" w:color="auto" w:fill="auto"/>
            <w:noWrap/>
            <w:vAlign w:val="bottom"/>
            <w:hideMark/>
          </w:tcPr>
          <w:p w14:paraId="24060F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0FI_AA_11</w:t>
            </w:r>
          </w:p>
        </w:tc>
        <w:tc>
          <w:tcPr>
            <w:tcW w:w="2570" w:type="dxa"/>
            <w:tcBorders>
              <w:top w:val="nil"/>
              <w:left w:val="nil"/>
              <w:bottom w:val="nil"/>
              <w:right w:val="nil"/>
            </w:tcBorders>
            <w:shd w:val="clear" w:color="auto" w:fill="auto"/>
            <w:vAlign w:val="bottom"/>
            <w:hideMark/>
          </w:tcPr>
          <w:p w14:paraId="1780F8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 - 0FI_AA_11</w:t>
            </w:r>
          </w:p>
        </w:tc>
        <w:tc>
          <w:tcPr>
            <w:tcW w:w="1624" w:type="dxa"/>
            <w:tcBorders>
              <w:top w:val="nil"/>
              <w:left w:val="nil"/>
              <w:bottom w:val="nil"/>
              <w:right w:val="nil"/>
            </w:tcBorders>
            <w:shd w:val="clear" w:color="auto" w:fill="auto"/>
            <w:vAlign w:val="bottom"/>
            <w:hideMark/>
          </w:tcPr>
          <w:p w14:paraId="49C862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w:t>
            </w:r>
          </w:p>
        </w:tc>
        <w:tc>
          <w:tcPr>
            <w:tcW w:w="1011" w:type="dxa"/>
            <w:tcBorders>
              <w:top w:val="nil"/>
              <w:left w:val="nil"/>
              <w:bottom w:val="nil"/>
              <w:right w:val="nil"/>
            </w:tcBorders>
            <w:shd w:val="clear" w:color="auto" w:fill="auto"/>
            <w:noWrap/>
            <w:vAlign w:val="bottom"/>
            <w:hideMark/>
          </w:tcPr>
          <w:p w14:paraId="27755CE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C79A0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11C6EA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361984FB" w14:textId="77777777" w:rsidTr="19DA75F9">
        <w:trPr>
          <w:trHeight w:val="1020"/>
        </w:trPr>
        <w:tc>
          <w:tcPr>
            <w:tcW w:w="2570" w:type="dxa"/>
            <w:tcBorders>
              <w:top w:val="nil"/>
              <w:left w:val="nil"/>
              <w:bottom w:val="nil"/>
              <w:right w:val="nil"/>
            </w:tcBorders>
            <w:shd w:val="clear" w:color="auto" w:fill="auto"/>
            <w:noWrap/>
            <w:vAlign w:val="bottom"/>
            <w:hideMark/>
          </w:tcPr>
          <w:p w14:paraId="2E3079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0FI_AA_12</w:t>
            </w:r>
          </w:p>
        </w:tc>
        <w:tc>
          <w:tcPr>
            <w:tcW w:w="2570" w:type="dxa"/>
            <w:tcBorders>
              <w:top w:val="nil"/>
              <w:left w:val="nil"/>
              <w:bottom w:val="nil"/>
              <w:right w:val="nil"/>
            </w:tcBorders>
            <w:shd w:val="clear" w:color="auto" w:fill="auto"/>
            <w:vAlign w:val="bottom"/>
            <w:hideMark/>
          </w:tcPr>
          <w:p w14:paraId="14AB09A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 - 0FI_AA_12</w:t>
            </w:r>
          </w:p>
        </w:tc>
        <w:tc>
          <w:tcPr>
            <w:tcW w:w="1624" w:type="dxa"/>
            <w:tcBorders>
              <w:top w:val="nil"/>
              <w:left w:val="nil"/>
              <w:bottom w:val="nil"/>
              <w:right w:val="nil"/>
            </w:tcBorders>
            <w:shd w:val="clear" w:color="auto" w:fill="auto"/>
            <w:vAlign w:val="bottom"/>
            <w:hideMark/>
          </w:tcPr>
          <w:p w14:paraId="009DC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w:t>
            </w:r>
          </w:p>
        </w:tc>
        <w:tc>
          <w:tcPr>
            <w:tcW w:w="1011" w:type="dxa"/>
            <w:tcBorders>
              <w:top w:val="nil"/>
              <w:left w:val="nil"/>
              <w:bottom w:val="nil"/>
              <w:right w:val="nil"/>
            </w:tcBorders>
            <w:shd w:val="clear" w:color="auto" w:fill="auto"/>
            <w:noWrap/>
            <w:vAlign w:val="bottom"/>
            <w:hideMark/>
          </w:tcPr>
          <w:p w14:paraId="3F7606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D6D6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5E3FA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6EB25A2E" w14:textId="77777777" w:rsidTr="19DA75F9">
        <w:trPr>
          <w:trHeight w:val="1020"/>
        </w:trPr>
        <w:tc>
          <w:tcPr>
            <w:tcW w:w="2570" w:type="dxa"/>
            <w:tcBorders>
              <w:top w:val="nil"/>
              <w:left w:val="nil"/>
              <w:bottom w:val="nil"/>
              <w:right w:val="nil"/>
            </w:tcBorders>
            <w:shd w:val="clear" w:color="auto" w:fill="auto"/>
            <w:noWrap/>
            <w:vAlign w:val="bottom"/>
            <w:hideMark/>
          </w:tcPr>
          <w:p w14:paraId="0C0F6A5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0FI_AP_4</w:t>
            </w:r>
          </w:p>
        </w:tc>
        <w:tc>
          <w:tcPr>
            <w:tcW w:w="2570" w:type="dxa"/>
            <w:tcBorders>
              <w:top w:val="nil"/>
              <w:left w:val="nil"/>
              <w:bottom w:val="nil"/>
              <w:right w:val="nil"/>
            </w:tcBorders>
            <w:shd w:val="clear" w:color="auto" w:fill="auto"/>
            <w:vAlign w:val="bottom"/>
            <w:hideMark/>
          </w:tcPr>
          <w:p w14:paraId="466FB80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 - 0FI_AP_4</w:t>
            </w:r>
          </w:p>
        </w:tc>
        <w:tc>
          <w:tcPr>
            <w:tcW w:w="1624" w:type="dxa"/>
            <w:tcBorders>
              <w:top w:val="nil"/>
              <w:left w:val="nil"/>
              <w:bottom w:val="nil"/>
              <w:right w:val="nil"/>
            </w:tcBorders>
            <w:shd w:val="clear" w:color="auto" w:fill="auto"/>
            <w:vAlign w:val="bottom"/>
            <w:hideMark/>
          </w:tcPr>
          <w:p w14:paraId="46F3499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w:t>
            </w:r>
          </w:p>
        </w:tc>
        <w:tc>
          <w:tcPr>
            <w:tcW w:w="1011" w:type="dxa"/>
            <w:tcBorders>
              <w:top w:val="nil"/>
              <w:left w:val="nil"/>
              <w:bottom w:val="nil"/>
              <w:right w:val="nil"/>
            </w:tcBorders>
            <w:shd w:val="clear" w:color="auto" w:fill="auto"/>
            <w:noWrap/>
            <w:vAlign w:val="bottom"/>
            <w:hideMark/>
          </w:tcPr>
          <w:p w14:paraId="7E5A30E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512864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2B6178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7E49678" w14:textId="77777777" w:rsidTr="19DA75F9">
        <w:trPr>
          <w:trHeight w:val="306"/>
        </w:trPr>
        <w:tc>
          <w:tcPr>
            <w:tcW w:w="2570" w:type="dxa"/>
            <w:tcBorders>
              <w:top w:val="nil"/>
              <w:left w:val="nil"/>
              <w:bottom w:val="nil"/>
              <w:right w:val="nil"/>
            </w:tcBorders>
            <w:shd w:val="clear" w:color="auto" w:fill="auto"/>
            <w:noWrap/>
            <w:vAlign w:val="bottom"/>
            <w:hideMark/>
          </w:tcPr>
          <w:p w14:paraId="4B3A8E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0FI_AR_4</w:t>
            </w:r>
          </w:p>
        </w:tc>
        <w:tc>
          <w:tcPr>
            <w:tcW w:w="2570" w:type="dxa"/>
            <w:tcBorders>
              <w:top w:val="nil"/>
              <w:left w:val="nil"/>
              <w:bottom w:val="nil"/>
              <w:right w:val="nil"/>
            </w:tcBorders>
            <w:shd w:val="clear" w:color="auto" w:fill="auto"/>
            <w:vAlign w:val="bottom"/>
            <w:hideMark/>
          </w:tcPr>
          <w:p w14:paraId="2074AF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 - 0FI_AR_4</w:t>
            </w:r>
          </w:p>
        </w:tc>
        <w:tc>
          <w:tcPr>
            <w:tcW w:w="1624" w:type="dxa"/>
            <w:tcBorders>
              <w:top w:val="nil"/>
              <w:left w:val="nil"/>
              <w:bottom w:val="nil"/>
              <w:right w:val="nil"/>
            </w:tcBorders>
            <w:shd w:val="clear" w:color="auto" w:fill="auto"/>
            <w:vAlign w:val="bottom"/>
            <w:hideMark/>
          </w:tcPr>
          <w:p w14:paraId="377D84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w:t>
            </w:r>
          </w:p>
        </w:tc>
        <w:tc>
          <w:tcPr>
            <w:tcW w:w="1011" w:type="dxa"/>
            <w:tcBorders>
              <w:top w:val="nil"/>
              <w:left w:val="nil"/>
              <w:bottom w:val="nil"/>
              <w:right w:val="nil"/>
            </w:tcBorders>
            <w:shd w:val="clear" w:color="auto" w:fill="auto"/>
            <w:noWrap/>
            <w:vAlign w:val="bottom"/>
            <w:hideMark/>
          </w:tcPr>
          <w:p w14:paraId="6561B0F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FCE11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F908F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O2C</w:t>
            </w:r>
          </w:p>
        </w:tc>
      </w:tr>
      <w:tr w:rsidR="002F3D06" w:rsidRPr="002F3D06" w14:paraId="7E393EFB" w14:textId="77777777" w:rsidTr="19DA75F9">
        <w:trPr>
          <w:trHeight w:val="1020"/>
        </w:trPr>
        <w:tc>
          <w:tcPr>
            <w:tcW w:w="2570" w:type="dxa"/>
            <w:tcBorders>
              <w:top w:val="nil"/>
              <w:left w:val="nil"/>
              <w:bottom w:val="nil"/>
              <w:right w:val="nil"/>
            </w:tcBorders>
            <w:shd w:val="clear" w:color="auto" w:fill="auto"/>
            <w:noWrap/>
            <w:vAlign w:val="bottom"/>
            <w:hideMark/>
          </w:tcPr>
          <w:p w14:paraId="176D63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0FI_GL_10</w:t>
            </w:r>
          </w:p>
        </w:tc>
        <w:tc>
          <w:tcPr>
            <w:tcW w:w="2570" w:type="dxa"/>
            <w:tcBorders>
              <w:top w:val="nil"/>
              <w:left w:val="nil"/>
              <w:bottom w:val="nil"/>
              <w:right w:val="nil"/>
            </w:tcBorders>
            <w:shd w:val="clear" w:color="auto" w:fill="auto"/>
            <w:vAlign w:val="bottom"/>
            <w:hideMark/>
          </w:tcPr>
          <w:p w14:paraId="5A8ADF7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 - 0FI_GL_10</w:t>
            </w:r>
          </w:p>
        </w:tc>
        <w:tc>
          <w:tcPr>
            <w:tcW w:w="1624" w:type="dxa"/>
            <w:tcBorders>
              <w:top w:val="nil"/>
              <w:left w:val="nil"/>
              <w:bottom w:val="nil"/>
              <w:right w:val="nil"/>
            </w:tcBorders>
            <w:shd w:val="clear" w:color="auto" w:fill="auto"/>
            <w:vAlign w:val="bottom"/>
            <w:hideMark/>
          </w:tcPr>
          <w:p w14:paraId="1CAB1C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w:t>
            </w:r>
          </w:p>
        </w:tc>
        <w:tc>
          <w:tcPr>
            <w:tcW w:w="1011" w:type="dxa"/>
            <w:tcBorders>
              <w:top w:val="nil"/>
              <w:left w:val="nil"/>
              <w:bottom w:val="nil"/>
              <w:right w:val="nil"/>
            </w:tcBorders>
            <w:shd w:val="clear" w:color="auto" w:fill="auto"/>
            <w:noWrap/>
            <w:vAlign w:val="bottom"/>
            <w:hideMark/>
          </w:tcPr>
          <w:p w14:paraId="6B7A4F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E5A46E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785F61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70260F38" w14:textId="77777777" w:rsidTr="19DA75F9">
        <w:trPr>
          <w:trHeight w:val="1020"/>
        </w:trPr>
        <w:tc>
          <w:tcPr>
            <w:tcW w:w="2570" w:type="dxa"/>
            <w:tcBorders>
              <w:top w:val="nil"/>
              <w:left w:val="nil"/>
              <w:bottom w:val="nil"/>
              <w:right w:val="nil"/>
            </w:tcBorders>
            <w:shd w:val="clear" w:color="auto" w:fill="auto"/>
            <w:noWrap/>
            <w:vAlign w:val="bottom"/>
            <w:hideMark/>
          </w:tcPr>
          <w:p w14:paraId="7532274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0FI_GL_14</w:t>
            </w:r>
          </w:p>
        </w:tc>
        <w:tc>
          <w:tcPr>
            <w:tcW w:w="2570" w:type="dxa"/>
            <w:tcBorders>
              <w:top w:val="nil"/>
              <w:left w:val="nil"/>
              <w:bottom w:val="nil"/>
              <w:right w:val="nil"/>
            </w:tcBorders>
            <w:shd w:val="clear" w:color="auto" w:fill="auto"/>
            <w:vAlign w:val="bottom"/>
            <w:hideMark/>
          </w:tcPr>
          <w:p w14:paraId="2019D7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 - 0FI_GL_14</w:t>
            </w:r>
          </w:p>
        </w:tc>
        <w:tc>
          <w:tcPr>
            <w:tcW w:w="1624" w:type="dxa"/>
            <w:tcBorders>
              <w:top w:val="nil"/>
              <w:left w:val="nil"/>
              <w:bottom w:val="nil"/>
              <w:right w:val="nil"/>
            </w:tcBorders>
            <w:shd w:val="clear" w:color="auto" w:fill="auto"/>
            <w:vAlign w:val="bottom"/>
            <w:hideMark/>
          </w:tcPr>
          <w:p w14:paraId="1A7FCE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w:t>
            </w:r>
          </w:p>
        </w:tc>
        <w:tc>
          <w:tcPr>
            <w:tcW w:w="1011" w:type="dxa"/>
            <w:tcBorders>
              <w:top w:val="nil"/>
              <w:left w:val="nil"/>
              <w:bottom w:val="nil"/>
              <w:right w:val="nil"/>
            </w:tcBorders>
            <w:shd w:val="clear" w:color="auto" w:fill="auto"/>
            <w:noWrap/>
            <w:vAlign w:val="bottom"/>
            <w:hideMark/>
          </w:tcPr>
          <w:p w14:paraId="342FD8D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A9E8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C02A5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5696051D" w14:textId="77777777" w:rsidTr="19DA75F9">
        <w:trPr>
          <w:trHeight w:val="315"/>
        </w:trPr>
        <w:tc>
          <w:tcPr>
            <w:tcW w:w="2570" w:type="dxa"/>
            <w:tcBorders>
              <w:top w:val="nil"/>
              <w:left w:val="nil"/>
              <w:bottom w:val="nil"/>
              <w:right w:val="nil"/>
            </w:tcBorders>
            <w:shd w:val="clear" w:color="auto" w:fill="auto"/>
            <w:noWrap/>
            <w:vAlign w:val="bottom"/>
            <w:hideMark/>
          </w:tcPr>
          <w:p w14:paraId="7F22C4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0GL_ACCOUNT_ATTR</w:t>
            </w:r>
          </w:p>
        </w:tc>
        <w:tc>
          <w:tcPr>
            <w:tcW w:w="2570" w:type="dxa"/>
            <w:tcBorders>
              <w:top w:val="nil"/>
              <w:left w:val="nil"/>
              <w:bottom w:val="nil"/>
              <w:right w:val="nil"/>
            </w:tcBorders>
            <w:shd w:val="clear" w:color="auto" w:fill="auto"/>
            <w:vAlign w:val="bottom"/>
            <w:hideMark/>
          </w:tcPr>
          <w:p w14:paraId="73DCA86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 - 0GL_ACCOUNT_ATTR</w:t>
            </w:r>
          </w:p>
        </w:tc>
        <w:tc>
          <w:tcPr>
            <w:tcW w:w="1624" w:type="dxa"/>
            <w:tcBorders>
              <w:top w:val="nil"/>
              <w:left w:val="nil"/>
              <w:bottom w:val="nil"/>
              <w:right w:val="nil"/>
            </w:tcBorders>
            <w:shd w:val="clear" w:color="auto" w:fill="auto"/>
            <w:vAlign w:val="bottom"/>
            <w:hideMark/>
          </w:tcPr>
          <w:p w14:paraId="73353F4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w:t>
            </w:r>
          </w:p>
        </w:tc>
        <w:tc>
          <w:tcPr>
            <w:tcW w:w="1011" w:type="dxa"/>
            <w:tcBorders>
              <w:top w:val="nil"/>
              <w:left w:val="nil"/>
              <w:bottom w:val="nil"/>
              <w:right w:val="nil"/>
            </w:tcBorders>
            <w:shd w:val="clear" w:color="auto" w:fill="auto"/>
            <w:noWrap/>
            <w:vAlign w:val="bottom"/>
            <w:hideMark/>
          </w:tcPr>
          <w:p w14:paraId="5CC941C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ECAD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5D77AF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53F6E1B5" w14:textId="77777777" w:rsidTr="19DA75F9">
        <w:trPr>
          <w:trHeight w:val="225"/>
        </w:trPr>
        <w:tc>
          <w:tcPr>
            <w:tcW w:w="2570" w:type="dxa"/>
            <w:tcBorders>
              <w:top w:val="nil"/>
              <w:left w:val="nil"/>
              <w:bottom w:val="nil"/>
              <w:right w:val="nil"/>
            </w:tcBorders>
            <w:shd w:val="clear" w:color="auto" w:fill="auto"/>
            <w:noWrap/>
            <w:vAlign w:val="bottom"/>
            <w:hideMark/>
          </w:tcPr>
          <w:p w14:paraId="544F152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0GL_ACCOUNT_TEXT</w:t>
            </w:r>
          </w:p>
        </w:tc>
        <w:tc>
          <w:tcPr>
            <w:tcW w:w="2570" w:type="dxa"/>
            <w:tcBorders>
              <w:top w:val="nil"/>
              <w:left w:val="nil"/>
              <w:bottom w:val="nil"/>
              <w:right w:val="nil"/>
            </w:tcBorders>
            <w:shd w:val="clear" w:color="auto" w:fill="auto"/>
            <w:vAlign w:val="bottom"/>
            <w:hideMark/>
          </w:tcPr>
          <w:p w14:paraId="78EA8CE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w:t>
            </w:r>
            <w:bookmarkStart w:id="7" w:name="_Int_WzRdwpHz"/>
            <w:proofErr w:type="gramStart"/>
            <w:r w:rsidRPr="002F3D06">
              <w:rPr>
                <w:rFonts w:ascii="Calibri" w:eastAsia="Times New Roman" w:hAnsi="Calibri" w:cs="Calibri"/>
                <w:color w:val="000000"/>
                <w:sz w:val="22"/>
                <w:szCs w:val="22"/>
              </w:rPr>
              <w:t>Text  -</w:t>
            </w:r>
            <w:bookmarkEnd w:id="7"/>
            <w:proofErr w:type="gramEnd"/>
            <w:r w:rsidRPr="002F3D06">
              <w:rPr>
                <w:rFonts w:ascii="Calibri" w:eastAsia="Times New Roman" w:hAnsi="Calibri" w:cs="Calibri"/>
                <w:color w:val="000000"/>
                <w:sz w:val="22"/>
                <w:szCs w:val="22"/>
              </w:rPr>
              <w:t xml:space="preserve"> 0GL_ACCOUNT_TEXT</w:t>
            </w:r>
          </w:p>
        </w:tc>
        <w:tc>
          <w:tcPr>
            <w:tcW w:w="1624" w:type="dxa"/>
            <w:tcBorders>
              <w:top w:val="nil"/>
              <w:left w:val="nil"/>
              <w:bottom w:val="nil"/>
              <w:right w:val="nil"/>
            </w:tcBorders>
            <w:shd w:val="clear" w:color="auto" w:fill="auto"/>
            <w:vAlign w:val="bottom"/>
            <w:hideMark/>
          </w:tcPr>
          <w:p w14:paraId="592C1B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Text </w:t>
            </w:r>
          </w:p>
        </w:tc>
        <w:tc>
          <w:tcPr>
            <w:tcW w:w="1011" w:type="dxa"/>
            <w:tcBorders>
              <w:top w:val="nil"/>
              <w:left w:val="nil"/>
              <w:bottom w:val="nil"/>
              <w:right w:val="nil"/>
            </w:tcBorders>
            <w:shd w:val="clear" w:color="auto" w:fill="auto"/>
            <w:noWrap/>
            <w:vAlign w:val="bottom"/>
            <w:hideMark/>
          </w:tcPr>
          <w:p w14:paraId="0C218C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E1ED24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F75597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60E6F385" w14:textId="77777777" w:rsidTr="19DA75F9">
        <w:trPr>
          <w:trHeight w:val="504"/>
        </w:trPr>
        <w:tc>
          <w:tcPr>
            <w:tcW w:w="2570" w:type="dxa"/>
            <w:tcBorders>
              <w:top w:val="nil"/>
              <w:left w:val="nil"/>
              <w:bottom w:val="nil"/>
              <w:right w:val="nil"/>
            </w:tcBorders>
            <w:shd w:val="clear" w:color="auto" w:fill="auto"/>
            <w:noWrap/>
            <w:vAlign w:val="bottom"/>
            <w:hideMark/>
          </w:tcPr>
          <w:p w14:paraId="413DB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0MAT_PLANT_ATTR</w:t>
            </w:r>
          </w:p>
        </w:tc>
        <w:tc>
          <w:tcPr>
            <w:tcW w:w="2570" w:type="dxa"/>
            <w:tcBorders>
              <w:top w:val="nil"/>
              <w:left w:val="nil"/>
              <w:bottom w:val="nil"/>
              <w:right w:val="nil"/>
            </w:tcBorders>
            <w:shd w:val="clear" w:color="auto" w:fill="auto"/>
            <w:vAlign w:val="bottom"/>
            <w:hideMark/>
          </w:tcPr>
          <w:p w14:paraId="780B71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 - 0MAT_PLANT_ATTR</w:t>
            </w:r>
          </w:p>
        </w:tc>
        <w:tc>
          <w:tcPr>
            <w:tcW w:w="1624" w:type="dxa"/>
            <w:tcBorders>
              <w:top w:val="nil"/>
              <w:left w:val="nil"/>
              <w:bottom w:val="nil"/>
              <w:right w:val="nil"/>
            </w:tcBorders>
            <w:shd w:val="clear" w:color="auto" w:fill="auto"/>
            <w:vAlign w:val="bottom"/>
            <w:hideMark/>
          </w:tcPr>
          <w:p w14:paraId="6A0C81A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w:t>
            </w:r>
          </w:p>
        </w:tc>
        <w:tc>
          <w:tcPr>
            <w:tcW w:w="1011" w:type="dxa"/>
            <w:tcBorders>
              <w:top w:val="nil"/>
              <w:left w:val="nil"/>
              <w:bottom w:val="nil"/>
              <w:right w:val="nil"/>
            </w:tcBorders>
            <w:shd w:val="clear" w:color="auto" w:fill="auto"/>
            <w:noWrap/>
            <w:vAlign w:val="bottom"/>
            <w:hideMark/>
          </w:tcPr>
          <w:p w14:paraId="7CD5B5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93BE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F303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4EE09916" w14:textId="77777777" w:rsidTr="19DA75F9">
        <w:trPr>
          <w:trHeight w:val="423"/>
        </w:trPr>
        <w:tc>
          <w:tcPr>
            <w:tcW w:w="2570" w:type="dxa"/>
            <w:tcBorders>
              <w:top w:val="nil"/>
              <w:left w:val="nil"/>
              <w:bottom w:val="nil"/>
              <w:right w:val="nil"/>
            </w:tcBorders>
            <w:shd w:val="clear" w:color="auto" w:fill="auto"/>
            <w:noWrap/>
            <w:vAlign w:val="bottom"/>
            <w:hideMark/>
          </w:tcPr>
          <w:p w14:paraId="171919C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0MATERIAL_ATTR</w:t>
            </w:r>
          </w:p>
        </w:tc>
        <w:tc>
          <w:tcPr>
            <w:tcW w:w="2570" w:type="dxa"/>
            <w:tcBorders>
              <w:top w:val="nil"/>
              <w:left w:val="nil"/>
              <w:bottom w:val="nil"/>
              <w:right w:val="nil"/>
            </w:tcBorders>
            <w:shd w:val="clear" w:color="auto" w:fill="auto"/>
            <w:vAlign w:val="bottom"/>
            <w:hideMark/>
          </w:tcPr>
          <w:p w14:paraId="38FF7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 - 0MATERIAL_ATTR</w:t>
            </w:r>
          </w:p>
        </w:tc>
        <w:tc>
          <w:tcPr>
            <w:tcW w:w="1624" w:type="dxa"/>
            <w:tcBorders>
              <w:top w:val="nil"/>
              <w:left w:val="nil"/>
              <w:bottom w:val="nil"/>
              <w:right w:val="nil"/>
            </w:tcBorders>
            <w:shd w:val="clear" w:color="auto" w:fill="auto"/>
            <w:vAlign w:val="bottom"/>
            <w:hideMark/>
          </w:tcPr>
          <w:p w14:paraId="3A98B7C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w:t>
            </w:r>
          </w:p>
        </w:tc>
        <w:tc>
          <w:tcPr>
            <w:tcW w:w="1011" w:type="dxa"/>
            <w:tcBorders>
              <w:top w:val="nil"/>
              <w:left w:val="nil"/>
              <w:bottom w:val="nil"/>
              <w:right w:val="nil"/>
            </w:tcBorders>
            <w:shd w:val="clear" w:color="auto" w:fill="auto"/>
            <w:noWrap/>
            <w:vAlign w:val="bottom"/>
            <w:hideMark/>
          </w:tcPr>
          <w:p w14:paraId="0FCE44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771A3C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9979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32693DEC" w14:textId="77777777" w:rsidTr="19DA75F9">
        <w:trPr>
          <w:trHeight w:val="324"/>
        </w:trPr>
        <w:tc>
          <w:tcPr>
            <w:tcW w:w="2570" w:type="dxa"/>
            <w:tcBorders>
              <w:top w:val="nil"/>
              <w:left w:val="nil"/>
              <w:bottom w:val="nil"/>
              <w:right w:val="nil"/>
            </w:tcBorders>
            <w:shd w:val="clear" w:color="auto" w:fill="auto"/>
            <w:noWrap/>
            <w:vAlign w:val="bottom"/>
            <w:hideMark/>
          </w:tcPr>
          <w:p w14:paraId="195DAE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0MATERIAL_TEXT</w:t>
            </w:r>
          </w:p>
        </w:tc>
        <w:tc>
          <w:tcPr>
            <w:tcW w:w="2570" w:type="dxa"/>
            <w:tcBorders>
              <w:top w:val="nil"/>
              <w:left w:val="nil"/>
              <w:bottom w:val="nil"/>
              <w:right w:val="nil"/>
            </w:tcBorders>
            <w:shd w:val="clear" w:color="auto" w:fill="auto"/>
            <w:vAlign w:val="bottom"/>
            <w:hideMark/>
          </w:tcPr>
          <w:p w14:paraId="3A0683D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 - 0MATERIAL_TEXT</w:t>
            </w:r>
          </w:p>
        </w:tc>
        <w:tc>
          <w:tcPr>
            <w:tcW w:w="1624" w:type="dxa"/>
            <w:tcBorders>
              <w:top w:val="nil"/>
              <w:left w:val="nil"/>
              <w:bottom w:val="nil"/>
              <w:right w:val="nil"/>
            </w:tcBorders>
            <w:shd w:val="clear" w:color="auto" w:fill="auto"/>
            <w:vAlign w:val="bottom"/>
            <w:hideMark/>
          </w:tcPr>
          <w:p w14:paraId="26FDE6B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w:t>
            </w:r>
          </w:p>
        </w:tc>
        <w:tc>
          <w:tcPr>
            <w:tcW w:w="1011" w:type="dxa"/>
            <w:tcBorders>
              <w:top w:val="nil"/>
              <w:left w:val="nil"/>
              <w:bottom w:val="nil"/>
              <w:right w:val="nil"/>
            </w:tcBorders>
            <w:shd w:val="clear" w:color="auto" w:fill="auto"/>
            <w:noWrap/>
            <w:vAlign w:val="bottom"/>
            <w:hideMark/>
          </w:tcPr>
          <w:p w14:paraId="7588D9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FE173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7CC446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D892AA" w14:textId="77777777" w:rsidTr="19DA75F9">
        <w:trPr>
          <w:trHeight w:val="324"/>
        </w:trPr>
        <w:tc>
          <w:tcPr>
            <w:tcW w:w="2570" w:type="dxa"/>
            <w:tcBorders>
              <w:top w:val="nil"/>
              <w:left w:val="nil"/>
              <w:bottom w:val="nil"/>
              <w:right w:val="nil"/>
            </w:tcBorders>
            <w:shd w:val="clear" w:color="auto" w:fill="auto"/>
            <w:noWrap/>
            <w:vAlign w:val="bottom"/>
            <w:hideMark/>
          </w:tcPr>
          <w:p w14:paraId="0A794F0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0MATL_CAT_TEXT</w:t>
            </w:r>
          </w:p>
        </w:tc>
        <w:tc>
          <w:tcPr>
            <w:tcW w:w="2570" w:type="dxa"/>
            <w:tcBorders>
              <w:top w:val="nil"/>
              <w:left w:val="nil"/>
              <w:bottom w:val="nil"/>
              <w:right w:val="nil"/>
            </w:tcBorders>
            <w:shd w:val="clear" w:color="auto" w:fill="auto"/>
            <w:vAlign w:val="bottom"/>
            <w:hideMark/>
          </w:tcPr>
          <w:p w14:paraId="6ADA1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 - 0MATL_CAT_TEXT</w:t>
            </w:r>
          </w:p>
        </w:tc>
        <w:tc>
          <w:tcPr>
            <w:tcW w:w="1624" w:type="dxa"/>
            <w:tcBorders>
              <w:top w:val="nil"/>
              <w:left w:val="nil"/>
              <w:bottom w:val="nil"/>
              <w:right w:val="nil"/>
            </w:tcBorders>
            <w:shd w:val="clear" w:color="auto" w:fill="auto"/>
            <w:vAlign w:val="bottom"/>
            <w:hideMark/>
          </w:tcPr>
          <w:p w14:paraId="4BBE1C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w:t>
            </w:r>
          </w:p>
        </w:tc>
        <w:tc>
          <w:tcPr>
            <w:tcW w:w="1011" w:type="dxa"/>
            <w:tcBorders>
              <w:top w:val="nil"/>
              <w:left w:val="nil"/>
              <w:bottom w:val="nil"/>
              <w:right w:val="nil"/>
            </w:tcBorders>
            <w:shd w:val="clear" w:color="auto" w:fill="auto"/>
            <w:noWrap/>
            <w:vAlign w:val="bottom"/>
            <w:hideMark/>
          </w:tcPr>
          <w:p w14:paraId="5766A71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8254F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A5D9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76E3AB3" w14:textId="77777777" w:rsidTr="19DA75F9">
        <w:trPr>
          <w:trHeight w:val="680"/>
        </w:trPr>
        <w:tc>
          <w:tcPr>
            <w:tcW w:w="2570" w:type="dxa"/>
            <w:tcBorders>
              <w:top w:val="nil"/>
              <w:left w:val="nil"/>
              <w:bottom w:val="nil"/>
              <w:right w:val="nil"/>
            </w:tcBorders>
            <w:shd w:val="clear" w:color="auto" w:fill="auto"/>
            <w:noWrap/>
            <w:vAlign w:val="bottom"/>
            <w:hideMark/>
          </w:tcPr>
          <w:p w14:paraId="697F3DD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0MATL_GROUP_TEXT</w:t>
            </w:r>
          </w:p>
        </w:tc>
        <w:tc>
          <w:tcPr>
            <w:tcW w:w="2570" w:type="dxa"/>
            <w:tcBorders>
              <w:top w:val="nil"/>
              <w:left w:val="nil"/>
              <w:bottom w:val="nil"/>
              <w:right w:val="nil"/>
            </w:tcBorders>
            <w:shd w:val="clear" w:color="auto" w:fill="auto"/>
            <w:vAlign w:val="bottom"/>
            <w:hideMark/>
          </w:tcPr>
          <w:p w14:paraId="5173BF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 - 0MATL_GROUP_TEXT</w:t>
            </w:r>
          </w:p>
        </w:tc>
        <w:tc>
          <w:tcPr>
            <w:tcW w:w="1624" w:type="dxa"/>
            <w:tcBorders>
              <w:top w:val="nil"/>
              <w:left w:val="nil"/>
              <w:bottom w:val="nil"/>
              <w:right w:val="nil"/>
            </w:tcBorders>
            <w:shd w:val="clear" w:color="auto" w:fill="auto"/>
            <w:vAlign w:val="bottom"/>
            <w:hideMark/>
          </w:tcPr>
          <w:p w14:paraId="60769D5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w:t>
            </w:r>
          </w:p>
        </w:tc>
        <w:tc>
          <w:tcPr>
            <w:tcW w:w="1011" w:type="dxa"/>
            <w:tcBorders>
              <w:top w:val="nil"/>
              <w:left w:val="nil"/>
              <w:bottom w:val="nil"/>
              <w:right w:val="nil"/>
            </w:tcBorders>
            <w:shd w:val="clear" w:color="auto" w:fill="auto"/>
            <w:noWrap/>
            <w:vAlign w:val="bottom"/>
            <w:hideMark/>
          </w:tcPr>
          <w:p w14:paraId="417FC19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D3393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EA127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420F428C" w14:textId="77777777" w:rsidTr="19DA75F9">
        <w:trPr>
          <w:trHeight w:val="270"/>
        </w:trPr>
        <w:tc>
          <w:tcPr>
            <w:tcW w:w="2570" w:type="dxa"/>
            <w:tcBorders>
              <w:top w:val="nil"/>
              <w:left w:val="nil"/>
              <w:bottom w:val="nil"/>
              <w:right w:val="nil"/>
            </w:tcBorders>
            <w:shd w:val="clear" w:color="auto" w:fill="auto"/>
            <w:noWrap/>
            <w:vAlign w:val="bottom"/>
            <w:hideMark/>
          </w:tcPr>
          <w:p w14:paraId="4ACEAA8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0MATL_TYPE_TEXT</w:t>
            </w:r>
          </w:p>
        </w:tc>
        <w:tc>
          <w:tcPr>
            <w:tcW w:w="2570" w:type="dxa"/>
            <w:tcBorders>
              <w:top w:val="nil"/>
              <w:left w:val="nil"/>
              <w:bottom w:val="nil"/>
              <w:right w:val="nil"/>
            </w:tcBorders>
            <w:shd w:val="clear" w:color="auto" w:fill="auto"/>
            <w:vAlign w:val="bottom"/>
            <w:hideMark/>
          </w:tcPr>
          <w:p w14:paraId="75721F5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 - 0MATL_TYPE_TEXT</w:t>
            </w:r>
          </w:p>
        </w:tc>
        <w:tc>
          <w:tcPr>
            <w:tcW w:w="1624" w:type="dxa"/>
            <w:tcBorders>
              <w:top w:val="nil"/>
              <w:left w:val="nil"/>
              <w:bottom w:val="nil"/>
              <w:right w:val="nil"/>
            </w:tcBorders>
            <w:shd w:val="clear" w:color="auto" w:fill="auto"/>
            <w:vAlign w:val="bottom"/>
            <w:hideMark/>
          </w:tcPr>
          <w:p w14:paraId="362A36C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w:t>
            </w:r>
          </w:p>
        </w:tc>
        <w:tc>
          <w:tcPr>
            <w:tcW w:w="1011" w:type="dxa"/>
            <w:tcBorders>
              <w:top w:val="nil"/>
              <w:left w:val="nil"/>
              <w:bottom w:val="nil"/>
              <w:right w:val="nil"/>
            </w:tcBorders>
            <w:shd w:val="clear" w:color="auto" w:fill="auto"/>
            <w:noWrap/>
            <w:vAlign w:val="bottom"/>
            <w:hideMark/>
          </w:tcPr>
          <w:p w14:paraId="0C857F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86B36A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1DB0A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DB17B09" w14:textId="77777777" w:rsidTr="19DA75F9">
        <w:trPr>
          <w:trHeight w:val="180"/>
        </w:trPr>
        <w:tc>
          <w:tcPr>
            <w:tcW w:w="2570" w:type="dxa"/>
            <w:tcBorders>
              <w:top w:val="nil"/>
              <w:left w:val="nil"/>
              <w:bottom w:val="nil"/>
              <w:right w:val="nil"/>
            </w:tcBorders>
            <w:shd w:val="clear" w:color="auto" w:fill="auto"/>
            <w:noWrap/>
            <w:vAlign w:val="bottom"/>
            <w:hideMark/>
          </w:tcPr>
          <w:p w14:paraId="5E78D81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0MOVE_TYPE_TEXT</w:t>
            </w:r>
          </w:p>
        </w:tc>
        <w:tc>
          <w:tcPr>
            <w:tcW w:w="2570" w:type="dxa"/>
            <w:tcBorders>
              <w:top w:val="nil"/>
              <w:left w:val="nil"/>
              <w:bottom w:val="nil"/>
              <w:right w:val="nil"/>
            </w:tcBorders>
            <w:shd w:val="clear" w:color="auto" w:fill="auto"/>
            <w:vAlign w:val="bottom"/>
            <w:hideMark/>
          </w:tcPr>
          <w:p w14:paraId="5D05CA8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 - 0MOVE_TYPE_TEXT</w:t>
            </w:r>
          </w:p>
        </w:tc>
        <w:tc>
          <w:tcPr>
            <w:tcW w:w="1624" w:type="dxa"/>
            <w:tcBorders>
              <w:top w:val="nil"/>
              <w:left w:val="nil"/>
              <w:bottom w:val="nil"/>
              <w:right w:val="nil"/>
            </w:tcBorders>
            <w:shd w:val="clear" w:color="auto" w:fill="auto"/>
            <w:vAlign w:val="bottom"/>
            <w:hideMark/>
          </w:tcPr>
          <w:p w14:paraId="4237B2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w:t>
            </w:r>
          </w:p>
        </w:tc>
        <w:tc>
          <w:tcPr>
            <w:tcW w:w="1011" w:type="dxa"/>
            <w:tcBorders>
              <w:top w:val="nil"/>
              <w:left w:val="nil"/>
              <w:bottom w:val="nil"/>
              <w:right w:val="nil"/>
            </w:tcBorders>
            <w:shd w:val="clear" w:color="auto" w:fill="auto"/>
            <w:noWrap/>
            <w:vAlign w:val="bottom"/>
            <w:hideMark/>
          </w:tcPr>
          <w:p w14:paraId="6DD14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0883C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59770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44903483" w14:textId="77777777" w:rsidTr="19DA75F9">
        <w:trPr>
          <w:trHeight w:val="279"/>
        </w:trPr>
        <w:tc>
          <w:tcPr>
            <w:tcW w:w="2570" w:type="dxa"/>
            <w:tcBorders>
              <w:top w:val="nil"/>
              <w:left w:val="nil"/>
              <w:bottom w:val="nil"/>
              <w:right w:val="nil"/>
            </w:tcBorders>
            <w:shd w:val="clear" w:color="auto" w:fill="auto"/>
            <w:noWrap/>
            <w:vAlign w:val="bottom"/>
            <w:hideMark/>
          </w:tcPr>
          <w:p w14:paraId="0CC9CE7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0PLANT_ATTR</w:t>
            </w:r>
          </w:p>
        </w:tc>
        <w:tc>
          <w:tcPr>
            <w:tcW w:w="2570" w:type="dxa"/>
            <w:tcBorders>
              <w:top w:val="nil"/>
              <w:left w:val="nil"/>
              <w:bottom w:val="nil"/>
              <w:right w:val="nil"/>
            </w:tcBorders>
            <w:shd w:val="clear" w:color="auto" w:fill="auto"/>
            <w:vAlign w:val="bottom"/>
            <w:hideMark/>
          </w:tcPr>
          <w:p w14:paraId="3502FF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 - 0PLANT_ATTR</w:t>
            </w:r>
          </w:p>
        </w:tc>
        <w:tc>
          <w:tcPr>
            <w:tcW w:w="1624" w:type="dxa"/>
            <w:tcBorders>
              <w:top w:val="nil"/>
              <w:left w:val="nil"/>
              <w:bottom w:val="nil"/>
              <w:right w:val="nil"/>
            </w:tcBorders>
            <w:shd w:val="clear" w:color="auto" w:fill="auto"/>
            <w:vAlign w:val="bottom"/>
            <w:hideMark/>
          </w:tcPr>
          <w:p w14:paraId="4F19618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w:t>
            </w:r>
          </w:p>
        </w:tc>
        <w:tc>
          <w:tcPr>
            <w:tcW w:w="1011" w:type="dxa"/>
            <w:tcBorders>
              <w:top w:val="nil"/>
              <w:left w:val="nil"/>
              <w:bottom w:val="nil"/>
              <w:right w:val="nil"/>
            </w:tcBorders>
            <w:shd w:val="clear" w:color="auto" w:fill="auto"/>
            <w:noWrap/>
            <w:vAlign w:val="bottom"/>
            <w:hideMark/>
          </w:tcPr>
          <w:p w14:paraId="1BBE71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402C0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8AE5F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02B7DAA0" w14:textId="77777777" w:rsidTr="19DA75F9">
        <w:trPr>
          <w:trHeight w:val="279"/>
        </w:trPr>
        <w:tc>
          <w:tcPr>
            <w:tcW w:w="2570" w:type="dxa"/>
            <w:tcBorders>
              <w:top w:val="nil"/>
              <w:left w:val="nil"/>
              <w:bottom w:val="nil"/>
              <w:right w:val="nil"/>
            </w:tcBorders>
            <w:shd w:val="clear" w:color="auto" w:fill="auto"/>
            <w:noWrap/>
            <w:vAlign w:val="bottom"/>
            <w:hideMark/>
          </w:tcPr>
          <w:p w14:paraId="6B3B63D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0PLANT_TEXT</w:t>
            </w:r>
          </w:p>
        </w:tc>
        <w:tc>
          <w:tcPr>
            <w:tcW w:w="2570" w:type="dxa"/>
            <w:tcBorders>
              <w:top w:val="nil"/>
              <w:left w:val="nil"/>
              <w:bottom w:val="nil"/>
              <w:right w:val="nil"/>
            </w:tcBorders>
            <w:shd w:val="clear" w:color="auto" w:fill="auto"/>
            <w:vAlign w:val="bottom"/>
            <w:hideMark/>
          </w:tcPr>
          <w:p w14:paraId="607269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 - 0PLANT_TEXT</w:t>
            </w:r>
          </w:p>
        </w:tc>
        <w:tc>
          <w:tcPr>
            <w:tcW w:w="1624" w:type="dxa"/>
            <w:tcBorders>
              <w:top w:val="nil"/>
              <w:left w:val="nil"/>
              <w:bottom w:val="nil"/>
              <w:right w:val="nil"/>
            </w:tcBorders>
            <w:shd w:val="clear" w:color="auto" w:fill="auto"/>
            <w:vAlign w:val="bottom"/>
            <w:hideMark/>
          </w:tcPr>
          <w:p w14:paraId="203317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w:t>
            </w:r>
          </w:p>
        </w:tc>
        <w:tc>
          <w:tcPr>
            <w:tcW w:w="1011" w:type="dxa"/>
            <w:tcBorders>
              <w:top w:val="nil"/>
              <w:left w:val="nil"/>
              <w:bottom w:val="nil"/>
              <w:right w:val="nil"/>
            </w:tcBorders>
            <w:shd w:val="clear" w:color="auto" w:fill="auto"/>
            <w:noWrap/>
            <w:vAlign w:val="bottom"/>
            <w:hideMark/>
          </w:tcPr>
          <w:p w14:paraId="632764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94A86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B09D18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50B5B5B9" w14:textId="77777777" w:rsidTr="19DA75F9">
        <w:trPr>
          <w:trHeight w:val="450"/>
        </w:trPr>
        <w:tc>
          <w:tcPr>
            <w:tcW w:w="2570" w:type="dxa"/>
            <w:tcBorders>
              <w:top w:val="nil"/>
              <w:left w:val="nil"/>
              <w:bottom w:val="nil"/>
              <w:right w:val="nil"/>
            </w:tcBorders>
            <w:shd w:val="clear" w:color="auto" w:fill="auto"/>
            <w:noWrap/>
            <w:vAlign w:val="bottom"/>
            <w:hideMark/>
          </w:tcPr>
          <w:p w14:paraId="624AD08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0PROFIT_CTR_ATTR</w:t>
            </w:r>
          </w:p>
        </w:tc>
        <w:tc>
          <w:tcPr>
            <w:tcW w:w="2570" w:type="dxa"/>
            <w:tcBorders>
              <w:top w:val="nil"/>
              <w:left w:val="nil"/>
              <w:bottom w:val="nil"/>
              <w:right w:val="nil"/>
            </w:tcBorders>
            <w:shd w:val="clear" w:color="auto" w:fill="auto"/>
            <w:vAlign w:val="bottom"/>
            <w:hideMark/>
          </w:tcPr>
          <w:p w14:paraId="6B2F22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 - 0PROFIT_CTR_ATTR</w:t>
            </w:r>
          </w:p>
        </w:tc>
        <w:tc>
          <w:tcPr>
            <w:tcW w:w="1624" w:type="dxa"/>
            <w:tcBorders>
              <w:top w:val="nil"/>
              <w:left w:val="nil"/>
              <w:bottom w:val="nil"/>
              <w:right w:val="nil"/>
            </w:tcBorders>
            <w:shd w:val="clear" w:color="auto" w:fill="auto"/>
            <w:vAlign w:val="bottom"/>
            <w:hideMark/>
          </w:tcPr>
          <w:p w14:paraId="0A4FC1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w:t>
            </w:r>
          </w:p>
        </w:tc>
        <w:tc>
          <w:tcPr>
            <w:tcW w:w="1011" w:type="dxa"/>
            <w:tcBorders>
              <w:top w:val="nil"/>
              <w:left w:val="nil"/>
              <w:bottom w:val="nil"/>
              <w:right w:val="nil"/>
            </w:tcBorders>
            <w:shd w:val="clear" w:color="auto" w:fill="auto"/>
            <w:noWrap/>
            <w:vAlign w:val="bottom"/>
            <w:hideMark/>
          </w:tcPr>
          <w:p w14:paraId="30C9693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9D6949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80E1E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C507EC" w14:textId="77777777" w:rsidTr="19DA75F9">
        <w:trPr>
          <w:trHeight w:val="360"/>
        </w:trPr>
        <w:tc>
          <w:tcPr>
            <w:tcW w:w="2570" w:type="dxa"/>
            <w:tcBorders>
              <w:top w:val="nil"/>
              <w:left w:val="nil"/>
              <w:bottom w:val="nil"/>
              <w:right w:val="nil"/>
            </w:tcBorders>
            <w:shd w:val="clear" w:color="auto" w:fill="auto"/>
            <w:noWrap/>
            <w:vAlign w:val="bottom"/>
            <w:hideMark/>
          </w:tcPr>
          <w:p w14:paraId="6609592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0PROFIT_CTR_TEXT</w:t>
            </w:r>
          </w:p>
        </w:tc>
        <w:tc>
          <w:tcPr>
            <w:tcW w:w="2570" w:type="dxa"/>
            <w:tcBorders>
              <w:top w:val="nil"/>
              <w:left w:val="nil"/>
              <w:bottom w:val="nil"/>
              <w:right w:val="nil"/>
            </w:tcBorders>
            <w:shd w:val="clear" w:color="auto" w:fill="auto"/>
            <w:vAlign w:val="bottom"/>
            <w:hideMark/>
          </w:tcPr>
          <w:p w14:paraId="0FAD993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w:t>
            </w:r>
            <w:bookmarkStart w:id="8" w:name="_Int_gmNkdPdD"/>
            <w:proofErr w:type="gramStart"/>
            <w:r w:rsidRPr="002F3D06">
              <w:rPr>
                <w:rFonts w:ascii="Calibri" w:eastAsia="Times New Roman" w:hAnsi="Calibri" w:cs="Calibri"/>
                <w:color w:val="000000"/>
                <w:sz w:val="22"/>
                <w:szCs w:val="22"/>
              </w:rPr>
              <w:t>Text  -</w:t>
            </w:r>
            <w:bookmarkEnd w:id="8"/>
            <w:proofErr w:type="gramEnd"/>
            <w:r w:rsidRPr="002F3D06">
              <w:rPr>
                <w:rFonts w:ascii="Calibri" w:eastAsia="Times New Roman" w:hAnsi="Calibri" w:cs="Calibri"/>
                <w:color w:val="000000"/>
                <w:sz w:val="22"/>
                <w:szCs w:val="22"/>
              </w:rPr>
              <w:t xml:space="preserve"> 0PROFIT_CTR_TEXT</w:t>
            </w:r>
          </w:p>
        </w:tc>
        <w:tc>
          <w:tcPr>
            <w:tcW w:w="1624" w:type="dxa"/>
            <w:tcBorders>
              <w:top w:val="nil"/>
              <w:left w:val="nil"/>
              <w:bottom w:val="nil"/>
              <w:right w:val="nil"/>
            </w:tcBorders>
            <w:shd w:val="clear" w:color="auto" w:fill="auto"/>
            <w:vAlign w:val="bottom"/>
            <w:hideMark/>
          </w:tcPr>
          <w:p w14:paraId="11DC8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Text </w:t>
            </w:r>
          </w:p>
        </w:tc>
        <w:tc>
          <w:tcPr>
            <w:tcW w:w="1011" w:type="dxa"/>
            <w:tcBorders>
              <w:top w:val="nil"/>
              <w:left w:val="nil"/>
              <w:bottom w:val="nil"/>
              <w:right w:val="nil"/>
            </w:tcBorders>
            <w:shd w:val="clear" w:color="auto" w:fill="auto"/>
            <w:noWrap/>
            <w:vAlign w:val="bottom"/>
            <w:hideMark/>
          </w:tcPr>
          <w:p w14:paraId="542E8D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8FBF5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50959C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2282D432" w14:textId="77777777" w:rsidTr="19DA75F9">
        <w:trPr>
          <w:trHeight w:val="369"/>
        </w:trPr>
        <w:tc>
          <w:tcPr>
            <w:tcW w:w="2570" w:type="dxa"/>
            <w:tcBorders>
              <w:top w:val="nil"/>
              <w:left w:val="nil"/>
              <w:bottom w:val="nil"/>
              <w:right w:val="nil"/>
            </w:tcBorders>
            <w:shd w:val="clear" w:color="auto" w:fill="auto"/>
            <w:noWrap/>
            <w:vAlign w:val="bottom"/>
            <w:hideMark/>
          </w:tcPr>
          <w:p w14:paraId="7BCDB5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0RECIPCTRY_TEXT</w:t>
            </w:r>
          </w:p>
        </w:tc>
        <w:tc>
          <w:tcPr>
            <w:tcW w:w="2570" w:type="dxa"/>
            <w:tcBorders>
              <w:top w:val="nil"/>
              <w:left w:val="nil"/>
              <w:bottom w:val="nil"/>
              <w:right w:val="nil"/>
            </w:tcBorders>
            <w:shd w:val="clear" w:color="auto" w:fill="auto"/>
            <w:vAlign w:val="bottom"/>
            <w:hideMark/>
          </w:tcPr>
          <w:p w14:paraId="1DABCA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 - 0RECIPCTRY_TEXT</w:t>
            </w:r>
          </w:p>
        </w:tc>
        <w:tc>
          <w:tcPr>
            <w:tcW w:w="1624" w:type="dxa"/>
            <w:tcBorders>
              <w:top w:val="nil"/>
              <w:left w:val="nil"/>
              <w:bottom w:val="nil"/>
              <w:right w:val="nil"/>
            </w:tcBorders>
            <w:shd w:val="clear" w:color="auto" w:fill="auto"/>
            <w:vAlign w:val="bottom"/>
            <w:hideMark/>
          </w:tcPr>
          <w:p w14:paraId="6279CE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w:t>
            </w:r>
          </w:p>
        </w:tc>
        <w:tc>
          <w:tcPr>
            <w:tcW w:w="1011" w:type="dxa"/>
            <w:tcBorders>
              <w:top w:val="nil"/>
              <w:left w:val="nil"/>
              <w:bottom w:val="nil"/>
              <w:right w:val="nil"/>
            </w:tcBorders>
            <w:shd w:val="clear" w:color="auto" w:fill="auto"/>
            <w:noWrap/>
            <w:vAlign w:val="bottom"/>
            <w:hideMark/>
          </w:tcPr>
          <w:p w14:paraId="7604AC0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49208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C72931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370CA2EB" w14:textId="77777777" w:rsidTr="19DA75F9">
        <w:trPr>
          <w:trHeight w:val="189"/>
        </w:trPr>
        <w:tc>
          <w:tcPr>
            <w:tcW w:w="2570" w:type="dxa"/>
            <w:tcBorders>
              <w:top w:val="nil"/>
              <w:left w:val="nil"/>
              <w:bottom w:val="nil"/>
              <w:right w:val="nil"/>
            </w:tcBorders>
            <w:shd w:val="clear" w:color="auto" w:fill="auto"/>
            <w:noWrap/>
            <w:vAlign w:val="bottom"/>
            <w:hideMark/>
          </w:tcPr>
          <w:p w14:paraId="1013440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0SALES_OFF_TEXT</w:t>
            </w:r>
          </w:p>
        </w:tc>
        <w:tc>
          <w:tcPr>
            <w:tcW w:w="2570" w:type="dxa"/>
            <w:tcBorders>
              <w:top w:val="nil"/>
              <w:left w:val="nil"/>
              <w:bottom w:val="nil"/>
              <w:right w:val="nil"/>
            </w:tcBorders>
            <w:shd w:val="clear" w:color="auto" w:fill="auto"/>
            <w:vAlign w:val="bottom"/>
            <w:hideMark/>
          </w:tcPr>
          <w:p w14:paraId="4E258D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 - 0SALES_OFF_TEXT</w:t>
            </w:r>
          </w:p>
        </w:tc>
        <w:tc>
          <w:tcPr>
            <w:tcW w:w="1624" w:type="dxa"/>
            <w:tcBorders>
              <w:top w:val="nil"/>
              <w:left w:val="nil"/>
              <w:bottom w:val="nil"/>
              <w:right w:val="nil"/>
            </w:tcBorders>
            <w:shd w:val="clear" w:color="auto" w:fill="auto"/>
            <w:vAlign w:val="bottom"/>
            <w:hideMark/>
          </w:tcPr>
          <w:p w14:paraId="11AF29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w:t>
            </w:r>
          </w:p>
        </w:tc>
        <w:tc>
          <w:tcPr>
            <w:tcW w:w="1011" w:type="dxa"/>
            <w:tcBorders>
              <w:top w:val="nil"/>
              <w:left w:val="nil"/>
              <w:bottom w:val="nil"/>
              <w:right w:val="nil"/>
            </w:tcBorders>
            <w:shd w:val="clear" w:color="auto" w:fill="auto"/>
            <w:noWrap/>
            <w:vAlign w:val="bottom"/>
            <w:hideMark/>
          </w:tcPr>
          <w:p w14:paraId="07DD8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9B99C6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0B33B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3456309" w14:textId="77777777" w:rsidTr="19DA75F9">
        <w:trPr>
          <w:trHeight w:val="558"/>
        </w:trPr>
        <w:tc>
          <w:tcPr>
            <w:tcW w:w="2570" w:type="dxa"/>
            <w:tcBorders>
              <w:top w:val="nil"/>
              <w:left w:val="nil"/>
              <w:bottom w:val="nil"/>
              <w:right w:val="nil"/>
            </w:tcBorders>
            <w:shd w:val="clear" w:color="auto" w:fill="auto"/>
            <w:noWrap/>
            <w:vAlign w:val="bottom"/>
            <w:hideMark/>
          </w:tcPr>
          <w:p w14:paraId="7AD2E11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0SALESOFFICE_ORG_ATTR</w:t>
            </w:r>
          </w:p>
        </w:tc>
        <w:tc>
          <w:tcPr>
            <w:tcW w:w="2570" w:type="dxa"/>
            <w:tcBorders>
              <w:top w:val="nil"/>
              <w:left w:val="nil"/>
              <w:bottom w:val="nil"/>
              <w:right w:val="nil"/>
            </w:tcBorders>
            <w:shd w:val="clear" w:color="auto" w:fill="auto"/>
            <w:vAlign w:val="bottom"/>
            <w:hideMark/>
          </w:tcPr>
          <w:p w14:paraId="071239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 - 0SALESOFFICE_ORG_ATTR</w:t>
            </w:r>
          </w:p>
        </w:tc>
        <w:tc>
          <w:tcPr>
            <w:tcW w:w="1624" w:type="dxa"/>
            <w:tcBorders>
              <w:top w:val="nil"/>
              <w:left w:val="nil"/>
              <w:bottom w:val="nil"/>
              <w:right w:val="nil"/>
            </w:tcBorders>
            <w:shd w:val="clear" w:color="auto" w:fill="auto"/>
            <w:vAlign w:val="bottom"/>
            <w:hideMark/>
          </w:tcPr>
          <w:p w14:paraId="613E411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w:t>
            </w:r>
          </w:p>
        </w:tc>
        <w:tc>
          <w:tcPr>
            <w:tcW w:w="1011" w:type="dxa"/>
            <w:tcBorders>
              <w:top w:val="nil"/>
              <w:left w:val="nil"/>
              <w:bottom w:val="nil"/>
              <w:right w:val="nil"/>
            </w:tcBorders>
            <w:shd w:val="clear" w:color="auto" w:fill="auto"/>
            <w:noWrap/>
            <w:vAlign w:val="bottom"/>
            <w:hideMark/>
          </w:tcPr>
          <w:p w14:paraId="2C5498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45DE6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16E65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912130D" w14:textId="77777777" w:rsidTr="19DA75F9">
        <w:trPr>
          <w:trHeight w:val="558"/>
        </w:trPr>
        <w:tc>
          <w:tcPr>
            <w:tcW w:w="2570" w:type="dxa"/>
            <w:tcBorders>
              <w:top w:val="nil"/>
              <w:left w:val="nil"/>
              <w:bottom w:val="nil"/>
              <w:right w:val="nil"/>
            </w:tcBorders>
            <w:shd w:val="clear" w:color="auto" w:fill="auto"/>
            <w:noWrap/>
            <w:vAlign w:val="bottom"/>
            <w:hideMark/>
          </w:tcPr>
          <w:p w14:paraId="77F535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0SALESORG_TEXT</w:t>
            </w:r>
          </w:p>
        </w:tc>
        <w:tc>
          <w:tcPr>
            <w:tcW w:w="2570" w:type="dxa"/>
            <w:tcBorders>
              <w:top w:val="nil"/>
              <w:left w:val="nil"/>
              <w:bottom w:val="nil"/>
              <w:right w:val="nil"/>
            </w:tcBorders>
            <w:shd w:val="clear" w:color="auto" w:fill="auto"/>
            <w:vAlign w:val="bottom"/>
            <w:hideMark/>
          </w:tcPr>
          <w:p w14:paraId="1503D2D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 - 0SALESORG_TEXT</w:t>
            </w:r>
          </w:p>
        </w:tc>
        <w:tc>
          <w:tcPr>
            <w:tcW w:w="1624" w:type="dxa"/>
            <w:tcBorders>
              <w:top w:val="nil"/>
              <w:left w:val="nil"/>
              <w:bottom w:val="nil"/>
              <w:right w:val="nil"/>
            </w:tcBorders>
            <w:shd w:val="clear" w:color="auto" w:fill="auto"/>
            <w:vAlign w:val="bottom"/>
            <w:hideMark/>
          </w:tcPr>
          <w:p w14:paraId="4EBC16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w:t>
            </w:r>
          </w:p>
        </w:tc>
        <w:tc>
          <w:tcPr>
            <w:tcW w:w="1011" w:type="dxa"/>
            <w:tcBorders>
              <w:top w:val="nil"/>
              <w:left w:val="nil"/>
              <w:bottom w:val="nil"/>
              <w:right w:val="nil"/>
            </w:tcBorders>
            <w:shd w:val="clear" w:color="auto" w:fill="auto"/>
            <w:noWrap/>
            <w:vAlign w:val="bottom"/>
            <w:hideMark/>
          </w:tcPr>
          <w:p w14:paraId="20C5DB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18F08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4D3C6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A0E94CD" w14:textId="77777777" w:rsidTr="19DA75F9">
        <w:trPr>
          <w:trHeight w:val="360"/>
        </w:trPr>
        <w:tc>
          <w:tcPr>
            <w:tcW w:w="2570" w:type="dxa"/>
            <w:tcBorders>
              <w:top w:val="nil"/>
              <w:left w:val="nil"/>
              <w:bottom w:val="nil"/>
              <w:right w:val="nil"/>
            </w:tcBorders>
            <w:shd w:val="clear" w:color="auto" w:fill="auto"/>
            <w:noWrap/>
            <w:vAlign w:val="bottom"/>
            <w:hideMark/>
          </w:tcPr>
          <w:p w14:paraId="4571D4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0STOCKCAT_TEXT</w:t>
            </w:r>
          </w:p>
        </w:tc>
        <w:tc>
          <w:tcPr>
            <w:tcW w:w="2570" w:type="dxa"/>
            <w:tcBorders>
              <w:top w:val="nil"/>
              <w:left w:val="nil"/>
              <w:bottom w:val="nil"/>
              <w:right w:val="nil"/>
            </w:tcBorders>
            <w:shd w:val="clear" w:color="auto" w:fill="auto"/>
            <w:vAlign w:val="bottom"/>
            <w:hideMark/>
          </w:tcPr>
          <w:p w14:paraId="3AEA94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- 0STOCKCAT_TEXT</w:t>
            </w:r>
          </w:p>
        </w:tc>
        <w:tc>
          <w:tcPr>
            <w:tcW w:w="1624" w:type="dxa"/>
            <w:tcBorders>
              <w:top w:val="nil"/>
              <w:left w:val="nil"/>
              <w:bottom w:val="nil"/>
              <w:right w:val="nil"/>
            </w:tcBorders>
            <w:shd w:val="clear" w:color="auto" w:fill="auto"/>
            <w:vAlign w:val="bottom"/>
            <w:hideMark/>
          </w:tcPr>
          <w:p w14:paraId="544E9B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w:t>
            </w:r>
          </w:p>
        </w:tc>
        <w:tc>
          <w:tcPr>
            <w:tcW w:w="1011" w:type="dxa"/>
            <w:tcBorders>
              <w:top w:val="nil"/>
              <w:left w:val="nil"/>
              <w:bottom w:val="nil"/>
              <w:right w:val="nil"/>
            </w:tcBorders>
            <w:shd w:val="clear" w:color="auto" w:fill="auto"/>
            <w:noWrap/>
            <w:vAlign w:val="bottom"/>
            <w:hideMark/>
          </w:tcPr>
          <w:p w14:paraId="66A3260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BF67B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9ED276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41F9E99" w14:textId="77777777" w:rsidTr="19DA75F9">
        <w:trPr>
          <w:trHeight w:val="270"/>
        </w:trPr>
        <w:tc>
          <w:tcPr>
            <w:tcW w:w="2570" w:type="dxa"/>
            <w:tcBorders>
              <w:top w:val="nil"/>
              <w:left w:val="nil"/>
              <w:bottom w:val="nil"/>
              <w:right w:val="nil"/>
            </w:tcBorders>
            <w:shd w:val="clear" w:color="auto" w:fill="auto"/>
            <w:noWrap/>
            <w:vAlign w:val="bottom"/>
            <w:hideMark/>
          </w:tcPr>
          <w:p w14:paraId="1C6F879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0STOCKTYPE_TEXT</w:t>
            </w:r>
          </w:p>
        </w:tc>
        <w:tc>
          <w:tcPr>
            <w:tcW w:w="2570" w:type="dxa"/>
            <w:tcBorders>
              <w:top w:val="nil"/>
              <w:left w:val="nil"/>
              <w:bottom w:val="nil"/>
              <w:right w:val="nil"/>
            </w:tcBorders>
            <w:shd w:val="clear" w:color="auto" w:fill="auto"/>
            <w:vAlign w:val="bottom"/>
            <w:hideMark/>
          </w:tcPr>
          <w:p w14:paraId="7DB277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 - 0STOCKTYPE_TEXT</w:t>
            </w:r>
          </w:p>
        </w:tc>
        <w:tc>
          <w:tcPr>
            <w:tcW w:w="1624" w:type="dxa"/>
            <w:tcBorders>
              <w:top w:val="nil"/>
              <w:left w:val="nil"/>
              <w:bottom w:val="nil"/>
              <w:right w:val="nil"/>
            </w:tcBorders>
            <w:shd w:val="clear" w:color="auto" w:fill="auto"/>
            <w:vAlign w:val="bottom"/>
            <w:hideMark/>
          </w:tcPr>
          <w:p w14:paraId="42A76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w:t>
            </w:r>
          </w:p>
        </w:tc>
        <w:tc>
          <w:tcPr>
            <w:tcW w:w="1011" w:type="dxa"/>
            <w:tcBorders>
              <w:top w:val="nil"/>
              <w:left w:val="nil"/>
              <w:bottom w:val="nil"/>
              <w:right w:val="nil"/>
            </w:tcBorders>
            <w:shd w:val="clear" w:color="auto" w:fill="auto"/>
            <w:noWrap/>
            <w:vAlign w:val="bottom"/>
            <w:hideMark/>
          </w:tcPr>
          <w:p w14:paraId="2C24FA7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1A9D7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AA6C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54D9DE80" w14:textId="77777777" w:rsidTr="19DA75F9">
        <w:trPr>
          <w:trHeight w:val="369"/>
        </w:trPr>
        <w:tc>
          <w:tcPr>
            <w:tcW w:w="2570" w:type="dxa"/>
            <w:tcBorders>
              <w:top w:val="nil"/>
              <w:left w:val="nil"/>
              <w:bottom w:val="nil"/>
              <w:right w:val="nil"/>
            </w:tcBorders>
            <w:shd w:val="clear" w:color="auto" w:fill="auto"/>
            <w:noWrap/>
            <w:vAlign w:val="bottom"/>
            <w:hideMark/>
          </w:tcPr>
          <w:p w14:paraId="6C14298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0STOR_LOC_TEXT</w:t>
            </w:r>
          </w:p>
        </w:tc>
        <w:tc>
          <w:tcPr>
            <w:tcW w:w="2570" w:type="dxa"/>
            <w:tcBorders>
              <w:top w:val="nil"/>
              <w:left w:val="nil"/>
              <w:bottom w:val="nil"/>
              <w:right w:val="nil"/>
            </w:tcBorders>
            <w:shd w:val="clear" w:color="auto" w:fill="auto"/>
            <w:vAlign w:val="bottom"/>
            <w:hideMark/>
          </w:tcPr>
          <w:p w14:paraId="5C89E0A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 - 0STOR_LOC_TEXT</w:t>
            </w:r>
          </w:p>
        </w:tc>
        <w:tc>
          <w:tcPr>
            <w:tcW w:w="1624" w:type="dxa"/>
            <w:tcBorders>
              <w:top w:val="nil"/>
              <w:left w:val="nil"/>
              <w:bottom w:val="nil"/>
              <w:right w:val="nil"/>
            </w:tcBorders>
            <w:shd w:val="clear" w:color="auto" w:fill="auto"/>
            <w:vAlign w:val="bottom"/>
            <w:hideMark/>
          </w:tcPr>
          <w:p w14:paraId="307B708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w:t>
            </w:r>
          </w:p>
        </w:tc>
        <w:tc>
          <w:tcPr>
            <w:tcW w:w="1011" w:type="dxa"/>
            <w:tcBorders>
              <w:top w:val="nil"/>
              <w:left w:val="nil"/>
              <w:bottom w:val="nil"/>
              <w:right w:val="nil"/>
            </w:tcBorders>
            <w:shd w:val="clear" w:color="auto" w:fill="auto"/>
            <w:noWrap/>
            <w:vAlign w:val="bottom"/>
            <w:hideMark/>
          </w:tcPr>
          <w:p w14:paraId="0A97F3E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274EC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AA05B4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33D852D2" w14:textId="77777777" w:rsidTr="19DA75F9">
        <w:trPr>
          <w:trHeight w:val="680"/>
        </w:trPr>
        <w:tc>
          <w:tcPr>
            <w:tcW w:w="2570" w:type="dxa"/>
            <w:tcBorders>
              <w:top w:val="nil"/>
              <w:left w:val="nil"/>
              <w:bottom w:val="nil"/>
              <w:right w:val="nil"/>
            </w:tcBorders>
            <w:shd w:val="clear" w:color="auto" w:fill="auto"/>
            <w:noWrap/>
            <w:vAlign w:val="bottom"/>
            <w:hideMark/>
          </w:tcPr>
          <w:p w14:paraId="4539B81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0TRANSTYPE_ATTR</w:t>
            </w:r>
          </w:p>
        </w:tc>
        <w:tc>
          <w:tcPr>
            <w:tcW w:w="2570" w:type="dxa"/>
            <w:tcBorders>
              <w:top w:val="nil"/>
              <w:left w:val="nil"/>
              <w:bottom w:val="nil"/>
              <w:right w:val="nil"/>
            </w:tcBorders>
            <w:shd w:val="clear" w:color="auto" w:fill="auto"/>
            <w:vAlign w:val="bottom"/>
            <w:hideMark/>
          </w:tcPr>
          <w:p w14:paraId="5257C0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- 0TRANSTYPE_ATTR</w:t>
            </w:r>
          </w:p>
        </w:tc>
        <w:tc>
          <w:tcPr>
            <w:tcW w:w="1624" w:type="dxa"/>
            <w:tcBorders>
              <w:top w:val="nil"/>
              <w:left w:val="nil"/>
              <w:bottom w:val="nil"/>
              <w:right w:val="nil"/>
            </w:tcBorders>
            <w:shd w:val="clear" w:color="auto" w:fill="auto"/>
            <w:vAlign w:val="bottom"/>
            <w:hideMark/>
          </w:tcPr>
          <w:p w14:paraId="0B7F6FF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w:t>
            </w:r>
          </w:p>
        </w:tc>
        <w:tc>
          <w:tcPr>
            <w:tcW w:w="1011" w:type="dxa"/>
            <w:tcBorders>
              <w:top w:val="nil"/>
              <w:left w:val="nil"/>
              <w:bottom w:val="nil"/>
              <w:right w:val="nil"/>
            </w:tcBorders>
            <w:shd w:val="clear" w:color="auto" w:fill="auto"/>
            <w:noWrap/>
            <w:vAlign w:val="bottom"/>
            <w:hideMark/>
          </w:tcPr>
          <w:p w14:paraId="32F755A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59E02B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9DA39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6819E6C2" w14:textId="77777777" w:rsidTr="19DA75F9">
        <w:trPr>
          <w:trHeight w:val="459"/>
        </w:trPr>
        <w:tc>
          <w:tcPr>
            <w:tcW w:w="2570" w:type="dxa"/>
            <w:tcBorders>
              <w:top w:val="nil"/>
              <w:left w:val="nil"/>
              <w:bottom w:val="nil"/>
              <w:right w:val="nil"/>
            </w:tcBorders>
            <w:shd w:val="clear" w:color="auto" w:fill="auto"/>
            <w:noWrap/>
            <w:vAlign w:val="bottom"/>
            <w:hideMark/>
          </w:tcPr>
          <w:p w14:paraId="0CEE23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0TRANSTYPE_TEXT</w:t>
            </w:r>
          </w:p>
        </w:tc>
        <w:tc>
          <w:tcPr>
            <w:tcW w:w="2570" w:type="dxa"/>
            <w:tcBorders>
              <w:top w:val="nil"/>
              <w:left w:val="nil"/>
              <w:bottom w:val="nil"/>
              <w:right w:val="nil"/>
            </w:tcBorders>
            <w:shd w:val="clear" w:color="auto" w:fill="auto"/>
            <w:vAlign w:val="bottom"/>
            <w:hideMark/>
          </w:tcPr>
          <w:p w14:paraId="26D682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 - 0TRANSTYPE_TEXT</w:t>
            </w:r>
          </w:p>
        </w:tc>
        <w:tc>
          <w:tcPr>
            <w:tcW w:w="1624" w:type="dxa"/>
            <w:tcBorders>
              <w:top w:val="nil"/>
              <w:left w:val="nil"/>
              <w:bottom w:val="nil"/>
              <w:right w:val="nil"/>
            </w:tcBorders>
            <w:shd w:val="clear" w:color="auto" w:fill="auto"/>
            <w:vAlign w:val="bottom"/>
            <w:hideMark/>
          </w:tcPr>
          <w:p w14:paraId="0E66F2F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w:t>
            </w:r>
          </w:p>
        </w:tc>
        <w:tc>
          <w:tcPr>
            <w:tcW w:w="1011" w:type="dxa"/>
            <w:tcBorders>
              <w:top w:val="nil"/>
              <w:left w:val="nil"/>
              <w:bottom w:val="nil"/>
              <w:right w:val="nil"/>
            </w:tcBorders>
            <w:shd w:val="clear" w:color="auto" w:fill="auto"/>
            <w:noWrap/>
            <w:vAlign w:val="bottom"/>
            <w:hideMark/>
          </w:tcPr>
          <w:p w14:paraId="1E8394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38DDD6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16E1B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169DEB85" w14:textId="77777777" w:rsidTr="19DA75F9">
        <w:trPr>
          <w:trHeight w:val="99"/>
        </w:trPr>
        <w:tc>
          <w:tcPr>
            <w:tcW w:w="2570" w:type="dxa"/>
            <w:tcBorders>
              <w:top w:val="nil"/>
              <w:left w:val="nil"/>
              <w:bottom w:val="nil"/>
              <w:right w:val="nil"/>
            </w:tcBorders>
            <w:shd w:val="clear" w:color="auto" w:fill="auto"/>
            <w:noWrap/>
            <w:vAlign w:val="bottom"/>
            <w:hideMark/>
          </w:tcPr>
          <w:p w14:paraId="44B68A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0VAL_CLASS_TEXT</w:t>
            </w:r>
          </w:p>
        </w:tc>
        <w:tc>
          <w:tcPr>
            <w:tcW w:w="2570" w:type="dxa"/>
            <w:tcBorders>
              <w:top w:val="nil"/>
              <w:left w:val="nil"/>
              <w:bottom w:val="nil"/>
              <w:right w:val="nil"/>
            </w:tcBorders>
            <w:shd w:val="clear" w:color="auto" w:fill="auto"/>
            <w:vAlign w:val="bottom"/>
            <w:hideMark/>
          </w:tcPr>
          <w:p w14:paraId="29EC2B2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 - 0VAL_CLASS_TEXT</w:t>
            </w:r>
          </w:p>
        </w:tc>
        <w:tc>
          <w:tcPr>
            <w:tcW w:w="1624" w:type="dxa"/>
            <w:tcBorders>
              <w:top w:val="nil"/>
              <w:left w:val="nil"/>
              <w:bottom w:val="nil"/>
              <w:right w:val="nil"/>
            </w:tcBorders>
            <w:shd w:val="clear" w:color="auto" w:fill="auto"/>
            <w:vAlign w:val="bottom"/>
            <w:hideMark/>
          </w:tcPr>
          <w:p w14:paraId="6440BBD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w:t>
            </w:r>
          </w:p>
        </w:tc>
        <w:tc>
          <w:tcPr>
            <w:tcW w:w="1011" w:type="dxa"/>
            <w:tcBorders>
              <w:top w:val="nil"/>
              <w:left w:val="nil"/>
              <w:bottom w:val="nil"/>
              <w:right w:val="nil"/>
            </w:tcBorders>
            <w:shd w:val="clear" w:color="auto" w:fill="auto"/>
            <w:noWrap/>
            <w:vAlign w:val="bottom"/>
            <w:hideMark/>
          </w:tcPr>
          <w:p w14:paraId="227392F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DA798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67521C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DE9A579" w14:textId="77777777" w:rsidTr="19DA75F9">
        <w:trPr>
          <w:trHeight w:val="62"/>
        </w:trPr>
        <w:tc>
          <w:tcPr>
            <w:tcW w:w="2570" w:type="dxa"/>
            <w:tcBorders>
              <w:top w:val="nil"/>
              <w:left w:val="nil"/>
              <w:bottom w:val="nil"/>
              <w:right w:val="nil"/>
            </w:tcBorders>
            <w:shd w:val="clear" w:color="auto" w:fill="auto"/>
            <w:noWrap/>
            <w:vAlign w:val="bottom"/>
            <w:hideMark/>
          </w:tcPr>
          <w:p w14:paraId="43611C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0VENDOR_ATTR</w:t>
            </w:r>
          </w:p>
        </w:tc>
        <w:tc>
          <w:tcPr>
            <w:tcW w:w="2570" w:type="dxa"/>
            <w:tcBorders>
              <w:top w:val="nil"/>
              <w:left w:val="nil"/>
              <w:bottom w:val="nil"/>
              <w:right w:val="nil"/>
            </w:tcBorders>
            <w:shd w:val="clear" w:color="auto" w:fill="auto"/>
            <w:vAlign w:val="bottom"/>
            <w:hideMark/>
          </w:tcPr>
          <w:p w14:paraId="7F8CE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 - 0VENDOR_ATTR</w:t>
            </w:r>
          </w:p>
        </w:tc>
        <w:tc>
          <w:tcPr>
            <w:tcW w:w="1624" w:type="dxa"/>
            <w:tcBorders>
              <w:top w:val="nil"/>
              <w:left w:val="nil"/>
              <w:bottom w:val="nil"/>
              <w:right w:val="nil"/>
            </w:tcBorders>
            <w:shd w:val="clear" w:color="auto" w:fill="auto"/>
            <w:vAlign w:val="bottom"/>
            <w:hideMark/>
          </w:tcPr>
          <w:p w14:paraId="5C87ACE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w:t>
            </w:r>
          </w:p>
        </w:tc>
        <w:tc>
          <w:tcPr>
            <w:tcW w:w="1011" w:type="dxa"/>
            <w:tcBorders>
              <w:top w:val="nil"/>
              <w:left w:val="nil"/>
              <w:bottom w:val="nil"/>
              <w:right w:val="nil"/>
            </w:tcBorders>
            <w:shd w:val="clear" w:color="auto" w:fill="auto"/>
            <w:noWrap/>
            <w:vAlign w:val="bottom"/>
            <w:hideMark/>
          </w:tcPr>
          <w:p w14:paraId="5C0172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E93D05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AC09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0E3A608A" w14:textId="77777777" w:rsidTr="19DA75F9">
        <w:trPr>
          <w:trHeight w:val="108"/>
        </w:trPr>
        <w:tc>
          <w:tcPr>
            <w:tcW w:w="2570" w:type="dxa"/>
            <w:tcBorders>
              <w:top w:val="nil"/>
              <w:left w:val="nil"/>
              <w:bottom w:val="nil"/>
              <w:right w:val="nil"/>
            </w:tcBorders>
            <w:shd w:val="clear" w:color="auto" w:fill="auto"/>
            <w:noWrap/>
            <w:vAlign w:val="bottom"/>
            <w:hideMark/>
          </w:tcPr>
          <w:p w14:paraId="777DD2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0VENDOR_TEXT</w:t>
            </w:r>
          </w:p>
        </w:tc>
        <w:tc>
          <w:tcPr>
            <w:tcW w:w="2570" w:type="dxa"/>
            <w:tcBorders>
              <w:top w:val="nil"/>
              <w:left w:val="nil"/>
              <w:bottom w:val="nil"/>
              <w:right w:val="nil"/>
            </w:tcBorders>
            <w:shd w:val="clear" w:color="auto" w:fill="auto"/>
            <w:vAlign w:val="bottom"/>
            <w:hideMark/>
          </w:tcPr>
          <w:p w14:paraId="30FE4D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 - 0VENDOR_TEXT</w:t>
            </w:r>
          </w:p>
        </w:tc>
        <w:tc>
          <w:tcPr>
            <w:tcW w:w="1624" w:type="dxa"/>
            <w:tcBorders>
              <w:top w:val="nil"/>
              <w:left w:val="nil"/>
              <w:bottom w:val="nil"/>
              <w:right w:val="nil"/>
            </w:tcBorders>
            <w:shd w:val="clear" w:color="auto" w:fill="auto"/>
            <w:vAlign w:val="bottom"/>
            <w:hideMark/>
          </w:tcPr>
          <w:p w14:paraId="26E87BA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w:t>
            </w:r>
          </w:p>
        </w:tc>
        <w:tc>
          <w:tcPr>
            <w:tcW w:w="1011" w:type="dxa"/>
            <w:tcBorders>
              <w:top w:val="nil"/>
              <w:left w:val="nil"/>
              <w:bottom w:val="nil"/>
              <w:right w:val="nil"/>
            </w:tcBorders>
            <w:shd w:val="clear" w:color="auto" w:fill="auto"/>
            <w:noWrap/>
            <w:vAlign w:val="bottom"/>
            <w:hideMark/>
          </w:tcPr>
          <w:p w14:paraId="3FDDB3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74D67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F7A9F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2F3D06" w:rsidRPr="002F3D06" w14:paraId="3BFD637F" w14:textId="77777777" w:rsidTr="19DA75F9">
        <w:trPr>
          <w:trHeight w:val="198"/>
        </w:trPr>
        <w:tc>
          <w:tcPr>
            <w:tcW w:w="2570" w:type="dxa"/>
            <w:tcBorders>
              <w:top w:val="nil"/>
              <w:left w:val="nil"/>
              <w:bottom w:val="nil"/>
              <w:right w:val="nil"/>
            </w:tcBorders>
            <w:shd w:val="clear" w:color="auto" w:fill="auto"/>
            <w:noWrap/>
            <w:vAlign w:val="bottom"/>
            <w:hideMark/>
          </w:tcPr>
          <w:p w14:paraId="70964F0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1_CO_PA_DS2</w:t>
            </w:r>
          </w:p>
        </w:tc>
        <w:tc>
          <w:tcPr>
            <w:tcW w:w="2570" w:type="dxa"/>
            <w:tcBorders>
              <w:top w:val="nil"/>
              <w:left w:val="nil"/>
              <w:bottom w:val="nil"/>
              <w:right w:val="nil"/>
            </w:tcBorders>
            <w:shd w:val="clear" w:color="auto" w:fill="auto"/>
            <w:vAlign w:val="bottom"/>
            <w:hideMark/>
          </w:tcPr>
          <w:p w14:paraId="5162583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 - 1_CO_PA_DS2</w:t>
            </w:r>
          </w:p>
        </w:tc>
        <w:tc>
          <w:tcPr>
            <w:tcW w:w="1624" w:type="dxa"/>
            <w:tcBorders>
              <w:top w:val="nil"/>
              <w:left w:val="nil"/>
              <w:bottom w:val="nil"/>
              <w:right w:val="nil"/>
            </w:tcBorders>
            <w:shd w:val="clear" w:color="auto" w:fill="auto"/>
            <w:vAlign w:val="bottom"/>
            <w:hideMark/>
          </w:tcPr>
          <w:p w14:paraId="44DE4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w:t>
            </w:r>
          </w:p>
        </w:tc>
        <w:tc>
          <w:tcPr>
            <w:tcW w:w="1011" w:type="dxa"/>
            <w:tcBorders>
              <w:top w:val="nil"/>
              <w:left w:val="nil"/>
              <w:bottom w:val="nil"/>
              <w:right w:val="nil"/>
            </w:tcBorders>
            <w:shd w:val="clear" w:color="auto" w:fill="auto"/>
            <w:noWrap/>
            <w:vAlign w:val="bottom"/>
            <w:hideMark/>
          </w:tcPr>
          <w:p w14:paraId="1E5157D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A2A4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77A5A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2F3D06" w:rsidRPr="002F3D06" w14:paraId="482B540A" w14:textId="77777777" w:rsidTr="19DA75F9">
        <w:trPr>
          <w:trHeight w:val="477"/>
        </w:trPr>
        <w:tc>
          <w:tcPr>
            <w:tcW w:w="2570" w:type="dxa"/>
            <w:tcBorders>
              <w:top w:val="nil"/>
              <w:left w:val="nil"/>
              <w:bottom w:val="nil"/>
              <w:right w:val="nil"/>
            </w:tcBorders>
            <w:shd w:val="clear" w:color="auto" w:fill="auto"/>
            <w:noWrap/>
            <w:vAlign w:val="bottom"/>
            <w:hideMark/>
          </w:tcPr>
          <w:p w14:paraId="02DEDF5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2LIS_03_BF</w:t>
            </w:r>
          </w:p>
        </w:tc>
        <w:tc>
          <w:tcPr>
            <w:tcW w:w="2570" w:type="dxa"/>
            <w:tcBorders>
              <w:top w:val="nil"/>
              <w:left w:val="nil"/>
              <w:bottom w:val="nil"/>
              <w:right w:val="nil"/>
            </w:tcBorders>
            <w:shd w:val="clear" w:color="auto" w:fill="auto"/>
            <w:vAlign w:val="bottom"/>
            <w:hideMark/>
          </w:tcPr>
          <w:p w14:paraId="3B2B15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 - 2LIS_03_BF</w:t>
            </w:r>
          </w:p>
        </w:tc>
        <w:tc>
          <w:tcPr>
            <w:tcW w:w="1624" w:type="dxa"/>
            <w:tcBorders>
              <w:top w:val="nil"/>
              <w:left w:val="nil"/>
              <w:bottom w:val="nil"/>
              <w:right w:val="nil"/>
            </w:tcBorders>
            <w:shd w:val="clear" w:color="auto" w:fill="auto"/>
            <w:vAlign w:val="bottom"/>
            <w:hideMark/>
          </w:tcPr>
          <w:p w14:paraId="7EE4A3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w:t>
            </w:r>
          </w:p>
        </w:tc>
        <w:tc>
          <w:tcPr>
            <w:tcW w:w="1011" w:type="dxa"/>
            <w:tcBorders>
              <w:top w:val="nil"/>
              <w:left w:val="nil"/>
              <w:bottom w:val="nil"/>
              <w:right w:val="nil"/>
            </w:tcBorders>
            <w:shd w:val="clear" w:color="auto" w:fill="auto"/>
            <w:noWrap/>
            <w:vAlign w:val="bottom"/>
            <w:hideMark/>
          </w:tcPr>
          <w:p w14:paraId="246F80B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4AA037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9539FE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74669EA6" w14:textId="77777777" w:rsidTr="19DA75F9">
        <w:trPr>
          <w:trHeight w:val="680"/>
        </w:trPr>
        <w:tc>
          <w:tcPr>
            <w:tcW w:w="2570" w:type="dxa"/>
            <w:tcBorders>
              <w:top w:val="nil"/>
              <w:left w:val="nil"/>
              <w:bottom w:val="nil"/>
              <w:right w:val="nil"/>
            </w:tcBorders>
            <w:shd w:val="clear" w:color="auto" w:fill="auto"/>
            <w:noWrap/>
            <w:vAlign w:val="bottom"/>
            <w:hideMark/>
          </w:tcPr>
          <w:p w14:paraId="4143D0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2LIS_03_UM</w:t>
            </w:r>
          </w:p>
        </w:tc>
        <w:tc>
          <w:tcPr>
            <w:tcW w:w="2570" w:type="dxa"/>
            <w:tcBorders>
              <w:top w:val="nil"/>
              <w:left w:val="nil"/>
              <w:bottom w:val="nil"/>
              <w:right w:val="nil"/>
            </w:tcBorders>
            <w:shd w:val="clear" w:color="auto" w:fill="auto"/>
            <w:vAlign w:val="bottom"/>
            <w:hideMark/>
          </w:tcPr>
          <w:p w14:paraId="61A8B2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 - 2LIS_03_UM</w:t>
            </w:r>
          </w:p>
        </w:tc>
        <w:tc>
          <w:tcPr>
            <w:tcW w:w="1624" w:type="dxa"/>
            <w:tcBorders>
              <w:top w:val="nil"/>
              <w:left w:val="nil"/>
              <w:bottom w:val="nil"/>
              <w:right w:val="nil"/>
            </w:tcBorders>
            <w:shd w:val="clear" w:color="auto" w:fill="auto"/>
            <w:vAlign w:val="bottom"/>
            <w:hideMark/>
          </w:tcPr>
          <w:p w14:paraId="1FDE0A9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w:t>
            </w:r>
          </w:p>
        </w:tc>
        <w:tc>
          <w:tcPr>
            <w:tcW w:w="1011" w:type="dxa"/>
            <w:tcBorders>
              <w:top w:val="nil"/>
              <w:left w:val="nil"/>
              <w:bottom w:val="nil"/>
              <w:right w:val="nil"/>
            </w:tcBorders>
            <w:shd w:val="clear" w:color="auto" w:fill="auto"/>
            <w:noWrap/>
            <w:vAlign w:val="bottom"/>
            <w:hideMark/>
          </w:tcPr>
          <w:p w14:paraId="244884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D07F1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4C4290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2D408427" w14:textId="77777777" w:rsidTr="19DA75F9">
        <w:trPr>
          <w:trHeight w:val="360"/>
        </w:trPr>
        <w:tc>
          <w:tcPr>
            <w:tcW w:w="2570" w:type="dxa"/>
            <w:tcBorders>
              <w:top w:val="nil"/>
              <w:left w:val="nil"/>
              <w:bottom w:val="nil"/>
              <w:right w:val="nil"/>
            </w:tcBorders>
            <w:shd w:val="clear" w:color="auto" w:fill="auto"/>
            <w:noWrap/>
            <w:vAlign w:val="bottom"/>
            <w:hideMark/>
          </w:tcPr>
          <w:p w14:paraId="1FE12D7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2LIS_11_V_ITM</w:t>
            </w:r>
          </w:p>
        </w:tc>
        <w:tc>
          <w:tcPr>
            <w:tcW w:w="2570" w:type="dxa"/>
            <w:tcBorders>
              <w:top w:val="nil"/>
              <w:left w:val="nil"/>
              <w:bottom w:val="nil"/>
              <w:right w:val="nil"/>
            </w:tcBorders>
            <w:shd w:val="clear" w:color="auto" w:fill="auto"/>
            <w:vAlign w:val="bottom"/>
            <w:hideMark/>
          </w:tcPr>
          <w:p w14:paraId="1C9AA62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 - 2LIS_11_V_ITM</w:t>
            </w:r>
          </w:p>
        </w:tc>
        <w:tc>
          <w:tcPr>
            <w:tcW w:w="1624" w:type="dxa"/>
            <w:tcBorders>
              <w:top w:val="nil"/>
              <w:left w:val="nil"/>
              <w:bottom w:val="nil"/>
              <w:right w:val="nil"/>
            </w:tcBorders>
            <w:shd w:val="clear" w:color="auto" w:fill="auto"/>
            <w:vAlign w:val="bottom"/>
            <w:hideMark/>
          </w:tcPr>
          <w:p w14:paraId="73E59B5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w:t>
            </w:r>
          </w:p>
        </w:tc>
        <w:tc>
          <w:tcPr>
            <w:tcW w:w="1011" w:type="dxa"/>
            <w:tcBorders>
              <w:top w:val="nil"/>
              <w:left w:val="nil"/>
              <w:bottom w:val="nil"/>
              <w:right w:val="nil"/>
            </w:tcBorders>
            <w:shd w:val="clear" w:color="auto" w:fill="auto"/>
            <w:noWrap/>
            <w:vAlign w:val="bottom"/>
            <w:hideMark/>
          </w:tcPr>
          <w:p w14:paraId="4A84F2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9507FD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0461F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C47CAB4" w14:textId="77777777" w:rsidTr="19DA75F9">
        <w:trPr>
          <w:trHeight w:val="680"/>
        </w:trPr>
        <w:tc>
          <w:tcPr>
            <w:tcW w:w="2570" w:type="dxa"/>
            <w:tcBorders>
              <w:top w:val="nil"/>
              <w:left w:val="nil"/>
              <w:bottom w:val="nil"/>
              <w:right w:val="nil"/>
            </w:tcBorders>
            <w:shd w:val="clear" w:color="auto" w:fill="auto"/>
            <w:noWrap/>
            <w:vAlign w:val="bottom"/>
            <w:hideMark/>
          </w:tcPr>
          <w:p w14:paraId="1F1A881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2LIS_11_V_SCL</w:t>
            </w:r>
          </w:p>
        </w:tc>
        <w:tc>
          <w:tcPr>
            <w:tcW w:w="2570" w:type="dxa"/>
            <w:tcBorders>
              <w:top w:val="nil"/>
              <w:left w:val="nil"/>
              <w:bottom w:val="nil"/>
              <w:right w:val="nil"/>
            </w:tcBorders>
            <w:shd w:val="clear" w:color="auto" w:fill="auto"/>
            <w:vAlign w:val="bottom"/>
            <w:hideMark/>
          </w:tcPr>
          <w:p w14:paraId="57E480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 - 2LIS_11_V_SCL</w:t>
            </w:r>
          </w:p>
        </w:tc>
        <w:tc>
          <w:tcPr>
            <w:tcW w:w="1624" w:type="dxa"/>
            <w:tcBorders>
              <w:top w:val="nil"/>
              <w:left w:val="nil"/>
              <w:bottom w:val="nil"/>
              <w:right w:val="nil"/>
            </w:tcBorders>
            <w:shd w:val="clear" w:color="auto" w:fill="auto"/>
            <w:vAlign w:val="bottom"/>
            <w:hideMark/>
          </w:tcPr>
          <w:p w14:paraId="740F541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w:t>
            </w:r>
          </w:p>
        </w:tc>
        <w:tc>
          <w:tcPr>
            <w:tcW w:w="1011" w:type="dxa"/>
            <w:tcBorders>
              <w:top w:val="nil"/>
              <w:left w:val="nil"/>
              <w:bottom w:val="nil"/>
              <w:right w:val="nil"/>
            </w:tcBorders>
            <w:shd w:val="clear" w:color="auto" w:fill="auto"/>
            <w:noWrap/>
            <w:vAlign w:val="bottom"/>
            <w:hideMark/>
          </w:tcPr>
          <w:p w14:paraId="0B1908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A70F8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AEDB5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462930B" w14:textId="77777777" w:rsidTr="19DA75F9">
        <w:trPr>
          <w:trHeight w:val="680"/>
        </w:trPr>
        <w:tc>
          <w:tcPr>
            <w:tcW w:w="2570" w:type="dxa"/>
            <w:tcBorders>
              <w:top w:val="nil"/>
              <w:left w:val="nil"/>
              <w:bottom w:val="nil"/>
              <w:right w:val="nil"/>
            </w:tcBorders>
            <w:shd w:val="clear" w:color="auto" w:fill="auto"/>
            <w:noWrap/>
            <w:vAlign w:val="bottom"/>
            <w:hideMark/>
          </w:tcPr>
          <w:p w14:paraId="7938357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2LIS_11_V_SSL</w:t>
            </w:r>
          </w:p>
        </w:tc>
        <w:tc>
          <w:tcPr>
            <w:tcW w:w="2570" w:type="dxa"/>
            <w:tcBorders>
              <w:top w:val="nil"/>
              <w:left w:val="nil"/>
              <w:bottom w:val="nil"/>
              <w:right w:val="nil"/>
            </w:tcBorders>
            <w:shd w:val="clear" w:color="auto" w:fill="auto"/>
            <w:vAlign w:val="bottom"/>
            <w:hideMark/>
          </w:tcPr>
          <w:p w14:paraId="7C6789B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 - 2LIS_11_V_SSL</w:t>
            </w:r>
          </w:p>
        </w:tc>
        <w:tc>
          <w:tcPr>
            <w:tcW w:w="1624" w:type="dxa"/>
            <w:tcBorders>
              <w:top w:val="nil"/>
              <w:left w:val="nil"/>
              <w:bottom w:val="nil"/>
              <w:right w:val="nil"/>
            </w:tcBorders>
            <w:shd w:val="clear" w:color="auto" w:fill="auto"/>
            <w:vAlign w:val="bottom"/>
            <w:hideMark/>
          </w:tcPr>
          <w:p w14:paraId="2B1B24F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w:t>
            </w:r>
          </w:p>
        </w:tc>
        <w:tc>
          <w:tcPr>
            <w:tcW w:w="1011" w:type="dxa"/>
            <w:tcBorders>
              <w:top w:val="nil"/>
              <w:left w:val="nil"/>
              <w:bottom w:val="nil"/>
              <w:right w:val="nil"/>
            </w:tcBorders>
            <w:shd w:val="clear" w:color="auto" w:fill="auto"/>
            <w:noWrap/>
            <w:vAlign w:val="bottom"/>
            <w:hideMark/>
          </w:tcPr>
          <w:p w14:paraId="4B652E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3AE50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15C137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DBCE7B7" w14:textId="77777777" w:rsidTr="19DA75F9">
        <w:trPr>
          <w:trHeight w:val="680"/>
        </w:trPr>
        <w:tc>
          <w:tcPr>
            <w:tcW w:w="2570" w:type="dxa"/>
            <w:tcBorders>
              <w:top w:val="nil"/>
              <w:left w:val="nil"/>
              <w:bottom w:val="nil"/>
              <w:right w:val="nil"/>
            </w:tcBorders>
            <w:shd w:val="clear" w:color="auto" w:fill="auto"/>
            <w:noWrap/>
            <w:vAlign w:val="bottom"/>
            <w:hideMark/>
          </w:tcPr>
          <w:p w14:paraId="64AFE14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2LIS_11_VAHDR</w:t>
            </w:r>
          </w:p>
        </w:tc>
        <w:tc>
          <w:tcPr>
            <w:tcW w:w="2570" w:type="dxa"/>
            <w:tcBorders>
              <w:top w:val="nil"/>
              <w:left w:val="nil"/>
              <w:bottom w:val="nil"/>
              <w:right w:val="nil"/>
            </w:tcBorders>
            <w:shd w:val="clear" w:color="auto" w:fill="auto"/>
            <w:vAlign w:val="bottom"/>
            <w:hideMark/>
          </w:tcPr>
          <w:p w14:paraId="4A62BAF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- 2LIS_11_VAHDR</w:t>
            </w:r>
          </w:p>
        </w:tc>
        <w:tc>
          <w:tcPr>
            <w:tcW w:w="1624" w:type="dxa"/>
            <w:tcBorders>
              <w:top w:val="nil"/>
              <w:left w:val="nil"/>
              <w:bottom w:val="nil"/>
              <w:right w:val="nil"/>
            </w:tcBorders>
            <w:shd w:val="clear" w:color="auto" w:fill="auto"/>
            <w:vAlign w:val="bottom"/>
            <w:hideMark/>
          </w:tcPr>
          <w:p w14:paraId="48AC2C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w:t>
            </w:r>
          </w:p>
        </w:tc>
        <w:tc>
          <w:tcPr>
            <w:tcW w:w="1011" w:type="dxa"/>
            <w:tcBorders>
              <w:top w:val="nil"/>
              <w:left w:val="nil"/>
              <w:bottom w:val="nil"/>
              <w:right w:val="nil"/>
            </w:tcBorders>
            <w:shd w:val="clear" w:color="auto" w:fill="auto"/>
            <w:noWrap/>
            <w:vAlign w:val="bottom"/>
            <w:hideMark/>
          </w:tcPr>
          <w:p w14:paraId="1046BE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5119C1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F9E7A0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4E0FAB82" w14:textId="77777777" w:rsidTr="19DA75F9">
        <w:trPr>
          <w:trHeight w:val="680"/>
        </w:trPr>
        <w:tc>
          <w:tcPr>
            <w:tcW w:w="2570" w:type="dxa"/>
            <w:tcBorders>
              <w:top w:val="nil"/>
              <w:left w:val="nil"/>
              <w:bottom w:val="nil"/>
              <w:right w:val="nil"/>
            </w:tcBorders>
            <w:shd w:val="clear" w:color="auto" w:fill="auto"/>
            <w:noWrap/>
            <w:vAlign w:val="bottom"/>
            <w:hideMark/>
          </w:tcPr>
          <w:p w14:paraId="63122A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2LIS_11_VAITM</w:t>
            </w:r>
          </w:p>
        </w:tc>
        <w:tc>
          <w:tcPr>
            <w:tcW w:w="2570" w:type="dxa"/>
            <w:tcBorders>
              <w:top w:val="nil"/>
              <w:left w:val="nil"/>
              <w:bottom w:val="nil"/>
              <w:right w:val="nil"/>
            </w:tcBorders>
            <w:shd w:val="clear" w:color="auto" w:fill="auto"/>
            <w:vAlign w:val="bottom"/>
            <w:hideMark/>
          </w:tcPr>
          <w:p w14:paraId="4AFB13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 - 2LIS_11_VAITM</w:t>
            </w:r>
          </w:p>
        </w:tc>
        <w:tc>
          <w:tcPr>
            <w:tcW w:w="1624" w:type="dxa"/>
            <w:tcBorders>
              <w:top w:val="nil"/>
              <w:left w:val="nil"/>
              <w:bottom w:val="nil"/>
              <w:right w:val="nil"/>
            </w:tcBorders>
            <w:shd w:val="clear" w:color="auto" w:fill="auto"/>
            <w:vAlign w:val="bottom"/>
            <w:hideMark/>
          </w:tcPr>
          <w:p w14:paraId="1D39FF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w:t>
            </w:r>
          </w:p>
        </w:tc>
        <w:tc>
          <w:tcPr>
            <w:tcW w:w="1011" w:type="dxa"/>
            <w:tcBorders>
              <w:top w:val="nil"/>
              <w:left w:val="nil"/>
              <w:bottom w:val="nil"/>
              <w:right w:val="nil"/>
            </w:tcBorders>
            <w:shd w:val="clear" w:color="auto" w:fill="auto"/>
            <w:noWrap/>
            <w:vAlign w:val="bottom"/>
            <w:hideMark/>
          </w:tcPr>
          <w:p w14:paraId="551E60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95BB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9A93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9FD170B" w14:textId="77777777" w:rsidTr="19DA75F9">
        <w:trPr>
          <w:trHeight w:val="1020"/>
        </w:trPr>
        <w:tc>
          <w:tcPr>
            <w:tcW w:w="2570" w:type="dxa"/>
            <w:tcBorders>
              <w:top w:val="nil"/>
              <w:left w:val="nil"/>
              <w:bottom w:val="nil"/>
              <w:right w:val="nil"/>
            </w:tcBorders>
            <w:shd w:val="clear" w:color="auto" w:fill="auto"/>
            <w:noWrap/>
            <w:vAlign w:val="bottom"/>
            <w:hideMark/>
          </w:tcPr>
          <w:p w14:paraId="4A3368F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2LIS_11_VAKON</w:t>
            </w:r>
          </w:p>
        </w:tc>
        <w:tc>
          <w:tcPr>
            <w:tcW w:w="2570" w:type="dxa"/>
            <w:tcBorders>
              <w:top w:val="nil"/>
              <w:left w:val="nil"/>
              <w:bottom w:val="nil"/>
              <w:right w:val="nil"/>
            </w:tcBorders>
            <w:shd w:val="clear" w:color="auto" w:fill="auto"/>
            <w:vAlign w:val="bottom"/>
            <w:hideMark/>
          </w:tcPr>
          <w:p w14:paraId="314F14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 - 2LIS_11_VAKON</w:t>
            </w:r>
          </w:p>
        </w:tc>
        <w:tc>
          <w:tcPr>
            <w:tcW w:w="1624" w:type="dxa"/>
            <w:tcBorders>
              <w:top w:val="nil"/>
              <w:left w:val="nil"/>
              <w:bottom w:val="nil"/>
              <w:right w:val="nil"/>
            </w:tcBorders>
            <w:shd w:val="clear" w:color="auto" w:fill="auto"/>
            <w:vAlign w:val="bottom"/>
            <w:hideMark/>
          </w:tcPr>
          <w:p w14:paraId="41E503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w:t>
            </w:r>
          </w:p>
        </w:tc>
        <w:tc>
          <w:tcPr>
            <w:tcW w:w="1011" w:type="dxa"/>
            <w:tcBorders>
              <w:top w:val="nil"/>
              <w:left w:val="nil"/>
              <w:bottom w:val="nil"/>
              <w:right w:val="nil"/>
            </w:tcBorders>
            <w:shd w:val="clear" w:color="auto" w:fill="auto"/>
            <w:noWrap/>
            <w:vAlign w:val="bottom"/>
            <w:hideMark/>
          </w:tcPr>
          <w:p w14:paraId="09C069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5AC64F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1AA36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0DF945B4" w14:textId="77777777" w:rsidTr="19DA75F9">
        <w:trPr>
          <w:trHeight w:val="297"/>
        </w:trPr>
        <w:tc>
          <w:tcPr>
            <w:tcW w:w="2570" w:type="dxa"/>
            <w:tcBorders>
              <w:top w:val="nil"/>
              <w:left w:val="nil"/>
              <w:bottom w:val="nil"/>
              <w:right w:val="nil"/>
            </w:tcBorders>
            <w:shd w:val="clear" w:color="auto" w:fill="auto"/>
            <w:noWrap/>
            <w:vAlign w:val="bottom"/>
            <w:hideMark/>
          </w:tcPr>
          <w:p w14:paraId="2D69F92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2LIS_11_VASCL</w:t>
            </w:r>
          </w:p>
        </w:tc>
        <w:tc>
          <w:tcPr>
            <w:tcW w:w="2570" w:type="dxa"/>
            <w:tcBorders>
              <w:top w:val="nil"/>
              <w:left w:val="nil"/>
              <w:bottom w:val="nil"/>
              <w:right w:val="nil"/>
            </w:tcBorders>
            <w:shd w:val="clear" w:color="auto" w:fill="auto"/>
            <w:vAlign w:val="bottom"/>
            <w:hideMark/>
          </w:tcPr>
          <w:p w14:paraId="5589410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 - 2LIS_11_VASCL</w:t>
            </w:r>
          </w:p>
        </w:tc>
        <w:tc>
          <w:tcPr>
            <w:tcW w:w="1624" w:type="dxa"/>
            <w:tcBorders>
              <w:top w:val="nil"/>
              <w:left w:val="nil"/>
              <w:bottom w:val="nil"/>
              <w:right w:val="nil"/>
            </w:tcBorders>
            <w:shd w:val="clear" w:color="auto" w:fill="auto"/>
            <w:vAlign w:val="bottom"/>
            <w:hideMark/>
          </w:tcPr>
          <w:p w14:paraId="0D90E29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w:t>
            </w:r>
          </w:p>
        </w:tc>
        <w:tc>
          <w:tcPr>
            <w:tcW w:w="1011" w:type="dxa"/>
            <w:tcBorders>
              <w:top w:val="nil"/>
              <w:left w:val="nil"/>
              <w:bottom w:val="nil"/>
              <w:right w:val="nil"/>
            </w:tcBorders>
            <w:shd w:val="clear" w:color="auto" w:fill="auto"/>
            <w:noWrap/>
            <w:vAlign w:val="bottom"/>
            <w:hideMark/>
          </w:tcPr>
          <w:p w14:paraId="0A5293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00C9D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24C8E3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1D1870C4" w14:textId="77777777" w:rsidTr="19DA75F9">
        <w:trPr>
          <w:trHeight w:val="680"/>
        </w:trPr>
        <w:tc>
          <w:tcPr>
            <w:tcW w:w="2570" w:type="dxa"/>
            <w:tcBorders>
              <w:top w:val="nil"/>
              <w:left w:val="nil"/>
              <w:bottom w:val="nil"/>
              <w:right w:val="nil"/>
            </w:tcBorders>
            <w:shd w:val="clear" w:color="auto" w:fill="auto"/>
            <w:noWrap/>
            <w:vAlign w:val="bottom"/>
            <w:hideMark/>
          </w:tcPr>
          <w:p w14:paraId="2EF3BCD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2LIS_11_VASTH</w:t>
            </w:r>
          </w:p>
        </w:tc>
        <w:tc>
          <w:tcPr>
            <w:tcW w:w="2570" w:type="dxa"/>
            <w:tcBorders>
              <w:top w:val="nil"/>
              <w:left w:val="nil"/>
              <w:bottom w:val="nil"/>
              <w:right w:val="nil"/>
            </w:tcBorders>
            <w:shd w:val="clear" w:color="auto" w:fill="auto"/>
            <w:vAlign w:val="bottom"/>
            <w:hideMark/>
          </w:tcPr>
          <w:p w14:paraId="579F81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 - 2LIS_11_VASTH</w:t>
            </w:r>
          </w:p>
        </w:tc>
        <w:tc>
          <w:tcPr>
            <w:tcW w:w="1624" w:type="dxa"/>
            <w:tcBorders>
              <w:top w:val="nil"/>
              <w:left w:val="nil"/>
              <w:bottom w:val="nil"/>
              <w:right w:val="nil"/>
            </w:tcBorders>
            <w:shd w:val="clear" w:color="auto" w:fill="auto"/>
            <w:vAlign w:val="bottom"/>
            <w:hideMark/>
          </w:tcPr>
          <w:p w14:paraId="1D29BB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w:t>
            </w:r>
          </w:p>
        </w:tc>
        <w:tc>
          <w:tcPr>
            <w:tcW w:w="1011" w:type="dxa"/>
            <w:tcBorders>
              <w:top w:val="nil"/>
              <w:left w:val="nil"/>
              <w:bottom w:val="nil"/>
              <w:right w:val="nil"/>
            </w:tcBorders>
            <w:shd w:val="clear" w:color="auto" w:fill="auto"/>
            <w:noWrap/>
            <w:vAlign w:val="bottom"/>
            <w:hideMark/>
          </w:tcPr>
          <w:p w14:paraId="6512FE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4AADB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9BE1A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8FDC1F1" w14:textId="77777777" w:rsidTr="19DA75F9">
        <w:trPr>
          <w:trHeight w:val="297"/>
        </w:trPr>
        <w:tc>
          <w:tcPr>
            <w:tcW w:w="2570" w:type="dxa"/>
            <w:tcBorders>
              <w:top w:val="nil"/>
              <w:left w:val="nil"/>
              <w:bottom w:val="nil"/>
              <w:right w:val="nil"/>
            </w:tcBorders>
            <w:shd w:val="clear" w:color="auto" w:fill="auto"/>
            <w:noWrap/>
            <w:vAlign w:val="bottom"/>
            <w:hideMark/>
          </w:tcPr>
          <w:p w14:paraId="4DAAC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2LIS_11_VASTI</w:t>
            </w:r>
          </w:p>
        </w:tc>
        <w:tc>
          <w:tcPr>
            <w:tcW w:w="2570" w:type="dxa"/>
            <w:tcBorders>
              <w:top w:val="nil"/>
              <w:left w:val="nil"/>
              <w:bottom w:val="nil"/>
              <w:right w:val="nil"/>
            </w:tcBorders>
            <w:shd w:val="clear" w:color="auto" w:fill="auto"/>
            <w:vAlign w:val="bottom"/>
            <w:hideMark/>
          </w:tcPr>
          <w:p w14:paraId="2CA1EB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bookmarkStart w:id="9" w:name="_Int_cR6W91Xg"/>
            <w:proofErr w:type="gramStart"/>
            <w:r w:rsidRPr="002F3D06">
              <w:rPr>
                <w:rFonts w:ascii="Calibri" w:eastAsia="Times New Roman" w:hAnsi="Calibri" w:cs="Calibri"/>
                <w:color w:val="000000"/>
                <w:sz w:val="22"/>
                <w:szCs w:val="22"/>
              </w:rPr>
              <w:t>Line Item</w:t>
            </w:r>
            <w:bookmarkEnd w:id="9"/>
            <w:proofErr w:type="gramEnd"/>
            <w:r w:rsidRPr="002F3D06">
              <w:rPr>
                <w:rFonts w:ascii="Calibri" w:eastAsia="Times New Roman" w:hAnsi="Calibri" w:cs="Calibri"/>
                <w:color w:val="000000"/>
                <w:sz w:val="22"/>
                <w:szCs w:val="22"/>
              </w:rPr>
              <w:t xml:space="preserve"> Status - 2LIS_11_VASTI</w:t>
            </w:r>
          </w:p>
        </w:tc>
        <w:tc>
          <w:tcPr>
            <w:tcW w:w="1624" w:type="dxa"/>
            <w:tcBorders>
              <w:top w:val="nil"/>
              <w:left w:val="nil"/>
              <w:bottom w:val="nil"/>
              <w:right w:val="nil"/>
            </w:tcBorders>
            <w:shd w:val="clear" w:color="auto" w:fill="auto"/>
            <w:vAlign w:val="bottom"/>
            <w:hideMark/>
          </w:tcPr>
          <w:p w14:paraId="5AE2AB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bookmarkStart w:id="10" w:name="_Int_jWBLgSsM"/>
            <w:proofErr w:type="gramStart"/>
            <w:r w:rsidRPr="002F3D06">
              <w:rPr>
                <w:rFonts w:ascii="Calibri" w:eastAsia="Times New Roman" w:hAnsi="Calibri" w:cs="Calibri"/>
                <w:color w:val="000000"/>
                <w:sz w:val="22"/>
                <w:szCs w:val="22"/>
              </w:rPr>
              <w:t>Line Item</w:t>
            </w:r>
            <w:bookmarkEnd w:id="10"/>
            <w:proofErr w:type="gramEnd"/>
            <w:r w:rsidRPr="002F3D06">
              <w:rPr>
                <w:rFonts w:ascii="Calibri" w:eastAsia="Times New Roman" w:hAnsi="Calibri" w:cs="Calibri"/>
                <w:color w:val="000000"/>
                <w:sz w:val="22"/>
                <w:szCs w:val="22"/>
              </w:rPr>
              <w:t xml:space="preserve"> Status</w:t>
            </w:r>
          </w:p>
        </w:tc>
        <w:tc>
          <w:tcPr>
            <w:tcW w:w="1011" w:type="dxa"/>
            <w:tcBorders>
              <w:top w:val="nil"/>
              <w:left w:val="nil"/>
              <w:bottom w:val="nil"/>
              <w:right w:val="nil"/>
            </w:tcBorders>
            <w:shd w:val="clear" w:color="auto" w:fill="auto"/>
            <w:noWrap/>
            <w:vAlign w:val="bottom"/>
            <w:hideMark/>
          </w:tcPr>
          <w:p w14:paraId="44D706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82CEC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E6663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7F8CA7CE" w14:textId="77777777" w:rsidTr="19DA75F9">
        <w:trPr>
          <w:trHeight w:val="135"/>
        </w:trPr>
        <w:tc>
          <w:tcPr>
            <w:tcW w:w="2570" w:type="dxa"/>
            <w:tcBorders>
              <w:top w:val="nil"/>
              <w:left w:val="nil"/>
              <w:bottom w:val="nil"/>
              <w:right w:val="nil"/>
            </w:tcBorders>
            <w:shd w:val="clear" w:color="auto" w:fill="auto"/>
            <w:noWrap/>
            <w:vAlign w:val="bottom"/>
            <w:hideMark/>
          </w:tcPr>
          <w:p w14:paraId="3A0623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2LIS_12_VCHDR</w:t>
            </w:r>
          </w:p>
        </w:tc>
        <w:tc>
          <w:tcPr>
            <w:tcW w:w="2570" w:type="dxa"/>
            <w:tcBorders>
              <w:top w:val="nil"/>
              <w:left w:val="nil"/>
              <w:bottom w:val="nil"/>
              <w:right w:val="nil"/>
            </w:tcBorders>
            <w:shd w:val="clear" w:color="auto" w:fill="auto"/>
            <w:vAlign w:val="bottom"/>
            <w:hideMark/>
          </w:tcPr>
          <w:p w14:paraId="1887F83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 - 2LIS_12_VCHDR</w:t>
            </w:r>
          </w:p>
        </w:tc>
        <w:tc>
          <w:tcPr>
            <w:tcW w:w="1624" w:type="dxa"/>
            <w:tcBorders>
              <w:top w:val="nil"/>
              <w:left w:val="nil"/>
              <w:bottom w:val="nil"/>
              <w:right w:val="nil"/>
            </w:tcBorders>
            <w:shd w:val="clear" w:color="auto" w:fill="auto"/>
            <w:vAlign w:val="bottom"/>
            <w:hideMark/>
          </w:tcPr>
          <w:p w14:paraId="3349FD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w:t>
            </w:r>
          </w:p>
        </w:tc>
        <w:tc>
          <w:tcPr>
            <w:tcW w:w="1011" w:type="dxa"/>
            <w:tcBorders>
              <w:top w:val="nil"/>
              <w:left w:val="nil"/>
              <w:bottom w:val="nil"/>
              <w:right w:val="nil"/>
            </w:tcBorders>
            <w:shd w:val="clear" w:color="auto" w:fill="auto"/>
            <w:noWrap/>
            <w:vAlign w:val="bottom"/>
            <w:hideMark/>
          </w:tcPr>
          <w:p w14:paraId="388AD3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0F3C25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27362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9B26F16" w14:textId="77777777" w:rsidTr="19DA75F9">
        <w:trPr>
          <w:trHeight w:val="135"/>
        </w:trPr>
        <w:tc>
          <w:tcPr>
            <w:tcW w:w="2570" w:type="dxa"/>
            <w:tcBorders>
              <w:top w:val="nil"/>
              <w:left w:val="nil"/>
              <w:bottom w:val="nil"/>
              <w:right w:val="nil"/>
            </w:tcBorders>
            <w:shd w:val="clear" w:color="auto" w:fill="auto"/>
            <w:noWrap/>
            <w:vAlign w:val="bottom"/>
            <w:hideMark/>
          </w:tcPr>
          <w:p w14:paraId="520E8E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2LIS_12_VCITM</w:t>
            </w:r>
          </w:p>
        </w:tc>
        <w:tc>
          <w:tcPr>
            <w:tcW w:w="2570" w:type="dxa"/>
            <w:tcBorders>
              <w:top w:val="nil"/>
              <w:left w:val="nil"/>
              <w:bottom w:val="nil"/>
              <w:right w:val="nil"/>
            </w:tcBorders>
            <w:shd w:val="clear" w:color="auto" w:fill="auto"/>
            <w:vAlign w:val="bottom"/>
            <w:hideMark/>
          </w:tcPr>
          <w:p w14:paraId="13792BE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 - 2LIS_12_VCITM</w:t>
            </w:r>
          </w:p>
        </w:tc>
        <w:tc>
          <w:tcPr>
            <w:tcW w:w="1624" w:type="dxa"/>
            <w:tcBorders>
              <w:top w:val="nil"/>
              <w:left w:val="nil"/>
              <w:bottom w:val="nil"/>
              <w:right w:val="nil"/>
            </w:tcBorders>
            <w:shd w:val="clear" w:color="auto" w:fill="auto"/>
            <w:vAlign w:val="bottom"/>
            <w:hideMark/>
          </w:tcPr>
          <w:p w14:paraId="2A952E4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w:t>
            </w:r>
          </w:p>
        </w:tc>
        <w:tc>
          <w:tcPr>
            <w:tcW w:w="1011" w:type="dxa"/>
            <w:tcBorders>
              <w:top w:val="nil"/>
              <w:left w:val="nil"/>
              <w:bottom w:val="nil"/>
              <w:right w:val="nil"/>
            </w:tcBorders>
            <w:shd w:val="clear" w:color="auto" w:fill="auto"/>
            <w:noWrap/>
            <w:vAlign w:val="bottom"/>
            <w:hideMark/>
          </w:tcPr>
          <w:p w14:paraId="381C537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BA22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CC918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6B2DBC6" w14:textId="77777777" w:rsidTr="19DA75F9">
        <w:trPr>
          <w:trHeight w:val="680"/>
        </w:trPr>
        <w:tc>
          <w:tcPr>
            <w:tcW w:w="2570" w:type="dxa"/>
            <w:tcBorders>
              <w:top w:val="nil"/>
              <w:left w:val="nil"/>
              <w:bottom w:val="nil"/>
              <w:right w:val="nil"/>
            </w:tcBorders>
            <w:shd w:val="clear" w:color="auto" w:fill="auto"/>
            <w:noWrap/>
            <w:vAlign w:val="bottom"/>
            <w:hideMark/>
          </w:tcPr>
          <w:p w14:paraId="2D5C83E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2LIS_13_VDHDR</w:t>
            </w:r>
          </w:p>
        </w:tc>
        <w:tc>
          <w:tcPr>
            <w:tcW w:w="2570" w:type="dxa"/>
            <w:tcBorders>
              <w:top w:val="nil"/>
              <w:left w:val="nil"/>
              <w:bottom w:val="nil"/>
              <w:right w:val="nil"/>
            </w:tcBorders>
            <w:shd w:val="clear" w:color="auto" w:fill="auto"/>
            <w:vAlign w:val="bottom"/>
            <w:hideMark/>
          </w:tcPr>
          <w:p w14:paraId="513DC1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 - 2LIS_13_VDHDR</w:t>
            </w:r>
          </w:p>
        </w:tc>
        <w:tc>
          <w:tcPr>
            <w:tcW w:w="1624" w:type="dxa"/>
            <w:tcBorders>
              <w:top w:val="nil"/>
              <w:left w:val="nil"/>
              <w:bottom w:val="nil"/>
              <w:right w:val="nil"/>
            </w:tcBorders>
            <w:shd w:val="clear" w:color="auto" w:fill="auto"/>
            <w:vAlign w:val="bottom"/>
            <w:hideMark/>
          </w:tcPr>
          <w:p w14:paraId="4944E4E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w:t>
            </w:r>
          </w:p>
        </w:tc>
        <w:tc>
          <w:tcPr>
            <w:tcW w:w="1011" w:type="dxa"/>
            <w:tcBorders>
              <w:top w:val="nil"/>
              <w:left w:val="nil"/>
              <w:bottom w:val="nil"/>
              <w:right w:val="nil"/>
            </w:tcBorders>
            <w:shd w:val="clear" w:color="auto" w:fill="auto"/>
            <w:noWrap/>
            <w:vAlign w:val="bottom"/>
            <w:hideMark/>
          </w:tcPr>
          <w:p w14:paraId="730F5DC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8D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598EC6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5D78E0AA" w14:textId="77777777" w:rsidTr="19DA75F9">
        <w:trPr>
          <w:trHeight w:val="680"/>
        </w:trPr>
        <w:tc>
          <w:tcPr>
            <w:tcW w:w="2570" w:type="dxa"/>
            <w:tcBorders>
              <w:top w:val="nil"/>
              <w:left w:val="nil"/>
              <w:bottom w:val="nil"/>
              <w:right w:val="nil"/>
            </w:tcBorders>
            <w:shd w:val="clear" w:color="auto" w:fill="auto"/>
            <w:noWrap/>
            <w:vAlign w:val="bottom"/>
            <w:hideMark/>
          </w:tcPr>
          <w:p w14:paraId="76A6346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2LIS_13_VDITM</w:t>
            </w:r>
          </w:p>
        </w:tc>
        <w:tc>
          <w:tcPr>
            <w:tcW w:w="2570" w:type="dxa"/>
            <w:tcBorders>
              <w:top w:val="nil"/>
              <w:left w:val="nil"/>
              <w:bottom w:val="nil"/>
              <w:right w:val="nil"/>
            </w:tcBorders>
            <w:shd w:val="clear" w:color="auto" w:fill="auto"/>
            <w:vAlign w:val="bottom"/>
            <w:hideMark/>
          </w:tcPr>
          <w:p w14:paraId="6134A4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 - 2LIS_13_VDITM</w:t>
            </w:r>
          </w:p>
        </w:tc>
        <w:tc>
          <w:tcPr>
            <w:tcW w:w="1624" w:type="dxa"/>
            <w:tcBorders>
              <w:top w:val="nil"/>
              <w:left w:val="nil"/>
              <w:bottom w:val="nil"/>
              <w:right w:val="nil"/>
            </w:tcBorders>
            <w:shd w:val="clear" w:color="auto" w:fill="auto"/>
            <w:vAlign w:val="bottom"/>
            <w:hideMark/>
          </w:tcPr>
          <w:p w14:paraId="3B9DDA6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w:t>
            </w:r>
          </w:p>
        </w:tc>
        <w:tc>
          <w:tcPr>
            <w:tcW w:w="1011" w:type="dxa"/>
            <w:tcBorders>
              <w:top w:val="nil"/>
              <w:left w:val="nil"/>
              <w:bottom w:val="nil"/>
              <w:right w:val="nil"/>
            </w:tcBorders>
            <w:shd w:val="clear" w:color="auto" w:fill="auto"/>
            <w:noWrap/>
            <w:vAlign w:val="bottom"/>
            <w:hideMark/>
          </w:tcPr>
          <w:p w14:paraId="31D0C1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0898C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7D625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15B0FE86" w14:textId="77777777" w:rsidTr="19DA75F9">
        <w:trPr>
          <w:trHeight w:val="144"/>
        </w:trPr>
        <w:tc>
          <w:tcPr>
            <w:tcW w:w="2570" w:type="dxa"/>
            <w:tcBorders>
              <w:top w:val="nil"/>
              <w:left w:val="nil"/>
              <w:bottom w:val="nil"/>
              <w:right w:val="nil"/>
            </w:tcBorders>
            <w:shd w:val="clear" w:color="auto" w:fill="auto"/>
            <w:noWrap/>
            <w:vAlign w:val="bottom"/>
            <w:hideMark/>
          </w:tcPr>
          <w:p w14:paraId="014FBA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2LIS_13_VDKON</w:t>
            </w:r>
          </w:p>
        </w:tc>
        <w:tc>
          <w:tcPr>
            <w:tcW w:w="2570" w:type="dxa"/>
            <w:tcBorders>
              <w:top w:val="nil"/>
              <w:left w:val="nil"/>
              <w:bottom w:val="nil"/>
              <w:right w:val="nil"/>
            </w:tcBorders>
            <w:shd w:val="clear" w:color="auto" w:fill="auto"/>
            <w:vAlign w:val="bottom"/>
            <w:hideMark/>
          </w:tcPr>
          <w:p w14:paraId="6AA3DB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 - 2LIS_13_VDKON</w:t>
            </w:r>
          </w:p>
        </w:tc>
        <w:tc>
          <w:tcPr>
            <w:tcW w:w="1624" w:type="dxa"/>
            <w:tcBorders>
              <w:top w:val="nil"/>
              <w:left w:val="nil"/>
              <w:bottom w:val="nil"/>
              <w:right w:val="nil"/>
            </w:tcBorders>
            <w:shd w:val="clear" w:color="auto" w:fill="auto"/>
            <w:vAlign w:val="bottom"/>
            <w:hideMark/>
          </w:tcPr>
          <w:p w14:paraId="2B15817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w:t>
            </w:r>
          </w:p>
        </w:tc>
        <w:tc>
          <w:tcPr>
            <w:tcW w:w="1011" w:type="dxa"/>
            <w:tcBorders>
              <w:top w:val="nil"/>
              <w:left w:val="nil"/>
              <w:bottom w:val="nil"/>
              <w:right w:val="nil"/>
            </w:tcBorders>
            <w:shd w:val="clear" w:color="auto" w:fill="auto"/>
            <w:noWrap/>
            <w:vAlign w:val="bottom"/>
            <w:hideMark/>
          </w:tcPr>
          <w:p w14:paraId="731592B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A97A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9DD9B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2F3D06" w:rsidRPr="002F3D06" w14:paraId="6818588B" w14:textId="77777777" w:rsidTr="19DA75F9">
        <w:trPr>
          <w:trHeight w:val="62"/>
        </w:trPr>
        <w:tc>
          <w:tcPr>
            <w:tcW w:w="2570" w:type="dxa"/>
            <w:tcBorders>
              <w:top w:val="nil"/>
              <w:left w:val="nil"/>
              <w:bottom w:val="nil"/>
              <w:right w:val="nil"/>
            </w:tcBorders>
            <w:shd w:val="clear" w:color="auto" w:fill="auto"/>
            <w:noWrap/>
            <w:vAlign w:val="bottom"/>
            <w:hideMark/>
          </w:tcPr>
          <w:p w14:paraId="422105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ZSP_STOCK_IND</w:t>
            </w:r>
          </w:p>
        </w:tc>
        <w:tc>
          <w:tcPr>
            <w:tcW w:w="2570" w:type="dxa"/>
            <w:tcBorders>
              <w:top w:val="nil"/>
              <w:left w:val="nil"/>
              <w:bottom w:val="nil"/>
              <w:right w:val="nil"/>
            </w:tcBorders>
            <w:shd w:val="clear" w:color="auto" w:fill="auto"/>
            <w:vAlign w:val="bottom"/>
            <w:hideMark/>
          </w:tcPr>
          <w:p w14:paraId="07E134F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 - ZSP_STOCK_IND</w:t>
            </w:r>
          </w:p>
        </w:tc>
        <w:tc>
          <w:tcPr>
            <w:tcW w:w="1624" w:type="dxa"/>
            <w:tcBorders>
              <w:top w:val="nil"/>
              <w:left w:val="nil"/>
              <w:bottom w:val="nil"/>
              <w:right w:val="nil"/>
            </w:tcBorders>
            <w:shd w:val="clear" w:color="auto" w:fill="auto"/>
            <w:vAlign w:val="bottom"/>
            <w:hideMark/>
          </w:tcPr>
          <w:p w14:paraId="65B90A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w:t>
            </w:r>
          </w:p>
        </w:tc>
        <w:tc>
          <w:tcPr>
            <w:tcW w:w="1011" w:type="dxa"/>
            <w:tcBorders>
              <w:top w:val="nil"/>
              <w:left w:val="nil"/>
              <w:bottom w:val="nil"/>
              <w:right w:val="nil"/>
            </w:tcBorders>
            <w:shd w:val="clear" w:color="auto" w:fill="auto"/>
            <w:noWrap/>
            <w:vAlign w:val="bottom"/>
            <w:hideMark/>
          </w:tcPr>
          <w:p w14:paraId="06DE0B4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F630D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601A4B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2F3D06" w:rsidRPr="002F3D06" w14:paraId="044B7552" w14:textId="77777777" w:rsidTr="19DA75F9">
        <w:trPr>
          <w:trHeight w:val="144"/>
        </w:trPr>
        <w:tc>
          <w:tcPr>
            <w:tcW w:w="2570" w:type="dxa"/>
            <w:tcBorders>
              <w:top w:val="nil"/>
              <w:left w:val="nil"/>
              <w:bottom w:val="nil"/>
              <w:right w:val="nil"/>
            </w:tcBorders>
            <w:shd w:val="clear" w:color="auto" w:fill="auto"/>
            <w:noWrap/>
            <w:vAlign w:val="bottom"/>
            <w:hideMark/>
          </w:tcPr>
          <w:p w14:paraId="0909AD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ZTCURR</w:t>
            </w:r>
          </w:p>
        </w:tc>
        <w:tc>
          <w:tcPr>
            <w:tcW w:w="2570" w:type="dxa"/>
            <w:tcBorders>
              <w:top w:val="nil"/>
              <w:left w:val="nil"/>
              <w:bottom w:val="nil"/>
              <w:right w:val="nil"/>
            </w:tcBorders>
            <w:shd w:val="clear" w:color="auto" w:fill="auto"/>
            <w:vAlign w:val="bottom"/>
            <w:hideMark/>
          </w:tcPr>
          <w:p w14:paraId="535016A1" w14:textId="4B198D2E"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Currency Extractor - ZTCURR</w:t>
            </w:r>
          </w:p>
        </w:tc>
        <w:tc>
          <w:tcPr>
            <w:tcW w:w="1624" w:type="dxa"/>
            <w:tcBorders>
              <w:top w:val="nil"/>
              <w:left w:val="nil"/>
              <w:bottom w:val="nil"/>
              <w:right w:val="nil"/>
            </w:tcBorders>
            <w:shd w:val="clear" w:color="auto" w:fill="auto"/>
            <w:vAlign w:val="bottom"/>
            <w:hideMark/>
          </w:tcPr>
          <w:p w14:paraId="4280F00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Custom Currency Extractor </w:t>
            </w:r>
          </w:p>
        </w:tc>
        <w:tc>
          <w:tcPr>
            <w:tcW w:w="1011" w:type="dxa"/>
            <w:tcBorders>
              <w:top w:val="nil"/>
              <w:left w:val="nil"/>
              <w:bottom w:val="nil"/>
              <w:right w:val="nil"/>
            </w:tcBorders>
            <w:shd w:val="clear" w:color="auto" w:fill="auto"/>
            <w:noWrap/>
            <w:vAlign w:val="bottom"/>
            <w:hideMark/>
          </w:tcPr>
          <w:p w14:paraId="67846E8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E91A0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3D8E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bl>
    <w:p w14:paraId="7DF176A9" w14:textId="6BC4239C" w:rsidR="00594D06" w:rsidRPr="00985244" w:rsidRDefault="00AC4FE4" w:rsidP="00545BDB">
      <w:pPr>
        <w:pStyle w:val="Heading1"/>
      </w:pPr>
      <w:bookmarkStart w:id="11" w:name="_Toc47442118"/>
      <w:bookmarkStart w:id="12" w:name="_Toc124933960"/>
      <w:r>
        <w:t>T</w:t>
      </w:r>
      <w:r w:rsidR="28B763DE" w:rsidRPr="00985244">
        <w:t>est</w:t>
      </w:r>
      <w:r w:rsidR="44172F34" w:rsidRPr="00985244">
        <w:t>ing</w:t>
      </w:r>
      <w:r w:rsidR="28B763DE" w:rsidRPr="00985244">
        <w:t xml:space="preserve"> SAP Standard Extractor</w:t>
      </w:r>
      <w:bookmarkEnd w:id="5"/>
      <w:bookmarkEnd w:id="11"/>
      <w:bookmarkEnd w:id="12"/>
      <w:r w:rsidR="008617A0" w:rsidRPr="00985244">
        <w:br/>
      </w:r>
    </w:p>
    <w:p w14:paraId="528E506A" w14:textId="77777777" w:rsidR="007D76B9" w:rsidRDefault="007D76B9" w:rsidP="007D76B9">
      <w:pPr>
        <w:rPr>
          <w:color w:val="545659" w:themeColor="text1"/>
        </w:rPr>
      </w:pPr>
      <w:r>
        <w:rPr>
          <w:color w:val="545659" w:themeColor="text1"/>
        </w:rPr>
        <w:t>This is to simply run a test to see if the Extractors listed in this project are populated. This step is optional.</w:t>
      </w:r>
    </w:p>
    <w:p w14:paraId="643DE139" w14:textId="77777777" w:rsidR="007D76B9" w:rsidRPr="007D76B9" w:rsidRDefault="007D76B9" w:rsidP="007D76B9">
      <w:pPr>
        <w:rPr>
          <w:color w:val="545659" w:themeColor="text1"/>
        </w:rPr>
      </w:pPr>
    </w:p>
    <w:p w14:paraId="33622E60" w14:textId="62EA6E50" w:rsidR="00594D06" w:rsidRPr="00985244" w:rsidRDefault="28B763DE" w:rsidP="00105D72">
      <w:pPr>
        <w:pStyle w:val="ListParagraph"/>
        <w:numPr>
          <w:ilvl w:val="0"/>
          <w:numId w:val="11"/>
        </w:numPr>
        <w:rPr>
          <w:color w:val="545659" w:themeColor="text1"/>
        </w:rPr>
      </w:pPr>
      <w:r w:rsidRPr="00985244">
        <w:rPr>
          <w:color w:val="545659" w:themeColor="text1"/>
        </w:rPr>
        <w:t xml:space="preserve">Run SAP transaction </w:t>
      </w:r>
      <w:r w:rsidRPr="00985244">
        <w:rPr>
          <w:b/>
          <w:bCs/>
          <w:color w:val="545659" w:themeColor="text1"/>
        </w:rPr>
        <w:t>RSA3</w:t>
      </w:r>
      <w:r w:rsidR="6BF8C7FC" w:rsidRPr="00985244">
        <w:rPr>
          <w:b/>
          <w:bCs/>
          <w:color w:val="545659" w:themeColor="text1"/>
        </w:rPr>
        <w:t>*</w:t>
      </w:r>
    </w:p>
    <w:p w14:paraId="773A2D6F" w14:textId="36A3FEC0" w:rsidR="6BF8C7FC" w:rsidRPr="00985244" w:rsidRDefault="6BF8C7FC" w:rsidP="58C44EA5">
      <w:pPr>
        <w:rPr>
          <w:b/>
          <w:bCs/>
          <w:color w:val="545659" w:themeColor="text1"/>
        </w:rPr>
      </w:pPr>
      <w:r w:rsidRPr="00985244">
        <w:rPr>
          <w:b/>
          <w:bCs/>
          <w:color w:val="545659" w:themeColor="text1"/>
        </w:rPr>
        <w:t xml:space="preserve">           </w:t>
      </w:r>
      <w:r w:rsidRPr="00985244">
        <w:rPr>
          <w:i/>
          <w:iCs/>
          <w:color w:val="545659" w:themeColor="text1"/>
          <w:sz w:val="18"/>
          <w:szCs w:val="18"/>
        </w:rPr>
        <w:t xml:space="preserve">Note: prefixing the transaction code with a ‘/n’ </w:t>
      </w:r>
      <w:r w:rsidR="7CE35572" w:rsidRPr="00985244">
        <w:rPr>
          <w:i/>
          <w:iCs/>
          <w:color w:val="545659" w:themeColor="text1"/>
          <w:sz w:val="18"/>
          <w:szCs w:val="18"/>
        </w:rPr>
        <w:t xml:space="preserve">(/nrsa3) </w:t>
      </w:r>
      <w:r w:rsidRPr="00985244">
        <w:rPr>
          <w:i/>
          <w:iCs/>
          <w:color w:val="545659" w:themeColor="text1"/>
          <w:sz w:val="18"/>
          <w:szCs w:val="18"/>
        </w:rPr>
        <w:t xml:space="preserve">will </w:t>
      </w:r>
      <w:r w:rsidR="2C794421" w:rsidRPr="00985244">
        <w:rPr>
          <w:i/>
          <w:iCs/>
          <w:color w:val="545659" w:themeColor="text1"/>
          <w:sz w:val="18"/>
          <w:szCs w:val="18"/>
        </w:rPr>
        <w:t xml:space="preserve">take you to </w:t>
      </w:r>
      <w:r w:rsidR="3071D856" w:rsidRPr="00985244">
        <w:rPr>
          <w:i/>
          <w:iCs/>
          <w:color w:val="545659" w:themeColor="text1"/>
          <w:sz w:val="18"/>
          <w:szCs w:val="18"/>
        </w:rPr>
        <w:t>t</w:t>
      </w:r>
      <w:r w:rsidR="2C794421" w:rsidRPr="00985244">
        <w:rPr>
          <w:i/>
          <w:iCs/>
          <w:color w:val="545659" w:themeColor="text1"/>
          <w:sz w:val="18"/>
          <w:szCs w:val="18"/>
        </w:rPr>
        <w:t>he</w:t>
      </w:r>
      <w:r w:rsidR="1D7C56C2" w:rsidRPr="00985244">
        <w:rPr>
          <w:i/>
          <w:iCs/>
          <w:color w:val="545659" w:themeColor="text1"/>
          <w:sz w:val="18"/>
          <w:szCs w:val="18"/>
        </w:rPr>
        <w:t xml:space="preserve"> </w:t>
      </w:r>
      <w:r w:rsidR="2C794421" w:rsidRPr="00985244">
        <w:rPr>
          <w:i/>
          <w:iCs/>
          <w:color w:val="545659" w:themeColor="text1"/>
          <w:sz w:val="18"/>
          <w:szCs w:val="18"/>
        </w:rPr>
        <w:t>appropriate screen</w:t>
      </w:r>
      <w:r w:rsidR="2C794421" w:rsidRPr="00985244">
        <w:rPr>
          <w:b/>
          <w:bCs/>
          <w:color w:val="545659" w:themeColor="text1"/>
        </w:rPr>
        <w:t xml:space="preserve"> </w:t>
      </w:r>
    </w:p>
    <w:p w14:paraId="5899F1D0" w14:textId="0A5110C2" w:rsidR="00594D06" w:rsidRPr="00985244" w:rsidRDefault="7C968E39" w:rsidP="00105D72">
      <w:pPr>
        <w:pStyle w:val="ListParagraph"/>
        <w:numPr>
          <w:ilvl w:val="0"/>
          <w:numId w:val="11"/>
        </w:numPr>
        <w:rPr>
          <w:color w:val="545659" w:themeColor="text1"/>
        </w:rPr>
      </w:pPr>
      <w:r w:rsidRPr="00985244">
        <w:rPr>
          <w:color w:val="545659" w:themeColor="text1"/>
        </w:rPr>
        <w:t xml:space="preserve">Enter or </w:t>
      </w:r>
      <w:r w:rsidR="28B763DE" w:rsidRPr="00985244">
        <w:rPr>
          <w:color w:val="545659" w:themeColor="text1"/>
        </w:rPr>
        <w:t xml:space="preserve">Select desired Standard Extractor, define </w:t>
      </w:r>
      <w:r w:rsidR="002B4FAB" w:rsidRPr="00985244">
        <w:rPr>
          <w:color w:val="545659" w:themeColor="text1"/>
        </w:rPr>
        <w:t>parameters,</w:t>
      </w:r>
      <w:r w:rsidR="28B763DE" w:rsidRPr="00985244">
        <w:rPr>
          <w:color w:val="545659" w:themeColor="text1"/>
        </w:rPr>
        <w:t xml:space="preserve"> and </w:t>
      </w:r>
      <w:r w:rsidR="38E330CB" w:rsidRPr="00985244">
        <w:rPr>
          <w:color w:val="545659" w:themeColor="text1"/>
        </w:rPr>
        <w:t>execute (cl</w:t>
      </w:r>
      <w:r w:rsidR="002B4FAB">
        <w:rPr>
          <w:color w:val="545659" w:themeColor="text1"/>
        </w:rPr>
        <w:t>i</w:t>
      </w:r>
      <w:r w:rsidR="38E330CB" w:rsidRPr="00985244">
        <w:rPr>
          <w:color w:val="545659" w:themeColor="text1"/>
        </w:rPr>
        <w:t>ck)</w:t>
      </w:r>
      <w:r w:rsidR="28B763DE" w:rsidRPr="00985244">
        <w:rPr>
          <w:color w:val="545659" w:themeColor="text1"/>
        </w:rPr>
        <w:t xml:space="preserve"> or press F8 to execute the extraction</w:t>
      </w:r>
    </w:p>
    <w:p w14:paraId="24DEA9B5" w14:textId="64015D23" w:rsidR="00594D06" w:rsidRPr="00985244" w:rsidRDefault="00594D06" w:rsidP="00105D72">
      <w:pPr>
        <w:pStyle w:val="ListParagraph"/>
        <w:numPr>
          <w:ilvl w:val="0"/>
          <w:numId w:val="11"/>
        </w:numPr>
        <w:rPr>
          <w:color w:val="545659" w:themeColor="text1"/>
        </w:rPr>
      </w:pPr>
      <w:r w:rsidRPr="00985244">
        <w:rPr>
          <w:color w:val="545659" w:themeColor="text1"/>
        </w:rPr>
        <w:t>Click on ‘ALV Grid’ to evaluate the results</w:t>
      </w:r>
      <w:r w:rsidR="002B4FAB">
        <w:rPr>
          <w:color w:val="545659" w:themeColor="text1"/>
        </w:rPr>
        <w:t xml:space="preserve"> and see if there is valid data returned.</w:t>
      </w:r>
      <w:r>
        <w:br/>
      </w:r>
      <w:r>
        <w:rPr>
          <w:noProof/>
        </w:rPr>
        <w:drawing>
          <wp:inline distT="0" distB="0" distL="0" distR="0" wp14:anchorId="0665F6E4" wp14:editId="365C1D90">
            <wp:extent cx="2876550" cy="2421952"/>
            <wp:effectExtent l="25400" t="25400" r="19050" b="29210"/>
            <wp:docPr id="340036055" name="Grafik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pic:nvPicPr>
                  <pic:blipFill>
                    <a:blip r:embed="rId13">
                      <a:extLst>
                        <a:ext uri="{28A0092B-C50C-407E-A947-70E740481C1C}">
                          <a14:useLocalDpi xmlns:a14="http://schemas.microsoft.com/office/drawing/2010/main"/>
                        </a:ext>
                      </a:extLst>
                    </a:blip>
                    <a:stretch>
                      <a:fillRect/>
                    </a:stretch>
                  </pic:blipFill>
                  <pic:spPr>
                    <a:xfrm>
                      <a:off x="0" y="0"/>
                      <a:ext cx="2876550" cy="2421952"/>
                    </a:xfrm>
                    <a:prstGeom prst="rect">
                      <a:avLst/>
                    </a:prstGeom>
                    <a:ln w="15875">
                      <a:solidFill>
                        <a:schemeClr val="tx2"/>
                      </a:solidFill>
                    </a:ln>
                  </pic:spPr>
                </pic:pic>
              </a:graphicData>
            </a:graphic>
          </wp:inline>
        </w:drawing>
      </w:r>
      <w:r>
        <w:br/>
      </w:r>
      <w:r w:rsidRPr="00985244">
        <w:rPr>
          <w:color w:val="545659" w:themeColor="text1"/>
        </w:rPr>
        <w:t>-</w:t>
      </w:r>
      <w:r>
        <w:tab/>
      </w:r>
      <w:r w:rsidRPr="00985244">
        <w:rPr>
          <w:color w:val="545659" w:themeColor="text1"/>
        </w:rPr>
        <w:t>Click on ‘ALV Grid’</w:t>
      </w:r>
      <w:r>
        <w:br/>
      </w:r>
      <w:r w:rsidRPr="00985244">
        <w:rPr>
          <w:color w:val="545659" w:themeColor="text1"/>
        </w:rPr>
        <w:t>-</w:t>
      </w:r>
      <w:r>
        <w:tab/>
      </w:r>
      <w:r w:rsidRPr="00985244">
        <w:rPr>
          <w:color w:val="545659" w:themeColor="text1"/>
        </w:rPr>
        <w:t>evaluate the results</w:t>
      </w:r>
      <w:r>
        <w:br/>
      </w:r>
      <w:r>
        <w:br/>
      </w:r>
      <w:r>
        <w:rPr>
          <w:noProof/>
        </w:rPr>
        <w:drawing>
          <wp:inline distT="0" distB="0" distL="0" distR="0" wp14:anchorId="465D9268" wp14:editId="1B6171FB">
            <wp:extent cx="2792228" cy="2176164"/>
            <wp:effectExtent l="25400" t="25400" r="27305" b="20955"/>
            <wp:docPr id="37" name="Grafik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4">
                      <a:extLst>
                        <a:ext uri="{28A0092B-C50C-407E-A947-70E740481C1C}">
                          <a14:useLocalDpi xmlns:a14="http://schemas.microsoft.com/office/drawing/2010/main"/>
                        </a:ext>
                      </a:extLst>
                    </a:blip>
                    <a:stretch>
                      <a:fillRect/>
                    </a:stretch>
                  </pic:blipFill>
                  <pic:spPr>
                    <a:xfrm>
                      <a:off x="0" y="0"/>
                      <a:ext cx="2792228" cy="2176164"/>
                    </a:xfrm>
                    <a:prstGeom prst="rect">
                      <a:avLst/>
                    </a:prstGeom>
                    <a:ln w="15875">
                      <a:solidFill>
                        <a:schemeClr val="tx2"/>
                      </a:solidFill>
                    </a:ln>
                  </pic:spPr>
                </pic:pic>
              </a:graphicData>
            </a:graphic>
          </wp:inline>
        </w:drawing>
      </w:r>
    </w:p>
    <w:p w14:paraId="0D2142DF" w14:textId="77777777" w:rsidR="00594D06" w:rsidRPr="00985244" w:rsidRDefault="00594D06" w:rsidP="00594D06">
      <w:pPr>
        <w:rPr>
          <w:color w:val="545659" w:themeColor="text1"/>
        </w:rPr>
      </w:pPr>
    </w:p>
    <w:p w14:paraId="588B9AE4" w14:textId="1025DDAE" w:rsidR="58C44EA5" w:rsidRPr="00985244" w:rsidRDefault="58C44EA5" w:rsidP="58C44EA5">
      <w:pPr>
        <w:rPr>
          <w:color w:val="545659" w:themeColor="text1"/>
        </w:rPr>
      </w:pPr>
    </w:p>
    <w:p w14:paraId="30C256E7" w14:textId="6136D8CD" w:rsidR="4E07837D" w:rsidRPr="00985244" w:rsidRDefault="00594D06" w:rsidP="00494E19">
      <w:pPr>
        <w:pStyle w:val="Heading1"/>
        <w:rPr>
          <w:color w:val="545659" w:themeColor="text1"/>
        </w:rPr>
      </w:pPr>
      <w:r w:rsidRPr="00985244">
        <w:rPr>
          <w:color w:val="545659" w:themeColor="text1"/>
        </w:rPr>
        <w:br w:type="page"/>
      </w:r>
    </w:p>
    <w:p w14:paraId="4E4A7429" w14:textId="53129C34" w:rsidR="00F0190C" w:rsidRPr="00545BDB" w:rsidRDefault="00382598" w:rsidP="00545BDB">
      <w:pPr>
        <w:pStyle w:val="Heading1"/>
      </w:pPr>
      <w:bookmarkStart w:id="13" w:name="_Toc124933961"/>
      <w:r w:rsidRPr="00545BDB">
        <w:t>Using the</w:t>
      </w:r>
      <w:r w:rsidR="008617A0" w:rsidRPr="00545BDB">
        <w:t xml:space="preserve"> SAP Extractor Endpoint in Qlik </w:t>
      </w:r>
      <w:r w:rsidR="00F45B7C" w:rsidRPr="00545BDB">
        <w:t>Data Gateway</w:t>
      </w:r>
      <w:bookmarkEnd w:id="13"/>
    </w:p>
    <w:p w14:paraId="1957394A" w14:textId="42408816" w:rsidR="00F0190C" w:rsidRPr="00985244" w:rsidRDefault="00F0190C" w:rsidP="7B0A5A13">
      <w:pPr>
        <w:spacing w:line="259" w:lineRule="auto"/>
        <w:rPr>
          <w:color w:val="545659" w:themeColor="text1"/>
        </w:rPr>
      </w:pPr>
      <w:r w:rsidRPr="00985244">
        <w:rPr>
          <w:color w:val="545659" w:themeColor="text1"/>
        </w:rPr>
        <w:t xml:space="preserve">Qlik </w:t>
      </w:r>
      <w:r w:rsidR="00F45B7C">
        <w:rPr>
          <w:color w:val="545659" w:themeColor="text1"/>
        </w:rPr>
        <w:t>SAP Accelerators</w:t>
      </w:r>
      <w:r w:rsidRPr="00985244">
        <w:rPr>
          <w:color w:val="545659" w:themeColor="text1"/>
        </w:rPr>
        <w:t xml:space="preserve"> solution uses SAP Standard Extractors to extract data. </w:t>
      </w:r>
      <w:r w:rsidR="00F45B7C" w:rsidRPr="00F45B7C">
        <w:rPr>
          <w:color w:val="545659" w:themeColor="text1"/>
        </w:rPr>
        <w:t xml:space="preserve">Qlik Data Gateway </w:t>
      </w:r>
      <w:r w:rsidRPr="00985244">
        <w:rPr>
          <w:color w:val="545659" w:themeColor="text1"/>
        </w:rPr>
        <w:t>comes with a</w:t>
      </w:r>
      <w:r w:rsidR="00F45B7C">
        <w:rPr>
          <w:color w:val="545659" w:themeColor="text1"/>
        </w:rPr>
        <w:t>n</w:t>
      </w:r>
      <w:r w:rsidRPr="00985244">
        <w:rPr>
          <w:color w:val="545659" w:themeColor="text1"/>
        </w:rPr>
        <w:t xml:space="preserve"> endpoint that supports this </w:t>
      </w:r>
      <w:r w:rsidR="5648ED6B" w:rsidRPr="00985244">
        <w:rPr>
          <w:color w:val="545659" w:themeColor="text1"/>
        </w:rPr>
        <w:t>method</w:t>
      </w:r>
      <w:r w:rsidRPr="00985244">
        <w:rPr>
          <w:color w:val="545659" w:themeColor="text1"/>
        </w:rPr>
        <w:t xml:space="preserve"> of extraction (</w:t>
      </w:r>
      <w:proofErr w:type="spellStart"/>
      <w:r w:rsidRPr="00985244">
        <w:rPr>
          <w:color w:val="545659" w:themeColor="text1"/>
        </w:rPr>
        <w:t>SapExtractorSourceEndpoint</w:t>
      </w:r>
      <w:proofErr w:type="spellEnd"/>
      <w:r w:rsidRPr="00985244">
        <w:rPr>
          <w:color w:val="545659" w:themeColor="text1"/>
        </w:rPr>
        <w:t xml:space="preserve">). As this is a Java based endpoint it needs SAP Java Connectivity Package to connect to SAP on </w:t>
      </w:r>
      <w:r w:rsidR="485F16AB" w:rsidRPr="34831FA0">
        <w:rPr>
          <w:color w:val="545659" w:themeColor="text1"/>
        </w:rPr>
        <w:t xml:space="preserve">an </w:t>
      </w:r>
      <w:r w:rsidRPr="00985244">
        <w:rPr>
          <w:color w:val="545659" w:themeColor="text1"/>
        </w:rPr>
        <w:t>application layer basis.</w:t>
      </w:r>
      <w:r w:rsidR="00F45B7C">
        <w:rPr>
          <w:color w:val="545659" w:themeColor="text1"/>
        </w:rPr>
        <w:t xml:space="preserve"> </w:t>
      </w:r>
    </w:p>
    <w:p w14:paraId="423D910B" w14:textId="77777777" w:rsidR="00F0190C" w:rsidRPr="00985244" w:rsidRDefault="00F0190C" w:rsidP="00545BDB">
      <w:pPr>
        <w:pStyle w:val="Heading1"/>
      </w:pPr>
      <w:bookmarkStart w:id="14" w:name="_Toc47614877"/>
      <w:bookmarkStart w:id="15" w:name="_Toc124933962"/>
      <w:r w:rsidRPr="00985244">
        <w:t>Prerequisites</w:t>
      </w:r>
      <w:bookmarkEnd w:id="14"/>
      <w:bookmarkEnd w:id="15"/>
    </w:p>
    <w:p w14:paraId="4EF21F92" w14:textId="52BFBD49" w:rsidR="00F0190C" w:rsidRPr="00985244" w:rsidRDefault="00F0190C" w:rsidP="00105D72">
      <w:pPr>
        <w:pStyle w:val="ListParagraph"/>
        <w:numPr>
          <w:ilvl w:val="0"/>
          <w:numId w:val="12"/>
        </w:numPr>
        <w:rPr>
          <w:color w:val="545659" w:themeColor="text1"/>
        </w:rPr>
      </w:pPr>
      <w:r w:rsidRPr="00985244">
        <w:rPr>
          <w:color w:val="545659" w:themeColor="text1"/>
        </w:rPr>
        <w:t xml:space="preserve">SAP System prepared according to </w:t>
      </w:r>
      <w:r w:rsidR="00F45B7C" w:rsidRPr="00F45B7C">
        <w:rPr>
          <w:color w:val="545659" w:themeColor="text1"/>
        </w:rPr>
        <w:t>Qlik Data Gateway</w:t>
      </w:r>
      <w:r w:rsidRPr="00985244">
        <w:rPr>
          <w:color w:val="545659" w:themeColor="text1"/>
        </w:rPr>
        <w:t xml:space="preserve"> User Guide</w:t>
      </w:r>
      <w:r w:rsidR="00F45B7C">
        <w:rPr>
          <w:color w:val="545659" w:themeColor="text1"/>
        </w:rPr>
        <w:t xml:space="preserve"> (</w:t>
      </w:r>
      <w:hyperlink r:id="rId15" w:history="1">
        <w:r w:rsidR="00D451FF" w:rsidRPr="00D451FF">
          <w:rPr>
            <w:rStyle w:val="Hyperlink"/>
          </w:rPr>
          <w:t>https://help.qlik.com/en-US/cloud-services/Subsystems/Hub/Content/Sense_Hub/Gateways/dm-gateway-setting-up.htm</w:t>
        </w:r>
      </w:hyperlink>
      <w:r w:rsidR="00D451FF">
        <w:rPr>
          <w:color w:val="545659" w:themeColor="text1"/>
        </w:rPr>
        <w:t>)</w:t>
      </w:r>
    </w:p>
    <w:p w14:paraId="39B2164E" w14:textId="190BED85" w:rsidR="00F0190C" w:rsidRPr="00985244" w:rsidRDefault="21E52337" w:rsidP="00105D72">
      <w:pPr>
        <w:pStyle w:val="ListParagraph"/>
        <w:numPr>
          <w:ilvl w:val="0"/>
          <w:numId w:val="12"/>
        </w:numPr>
        <w:rPr>
          <w:color w:val="545659" w:themeColor="text1"/>
        </w:rPr>
      </w:pPr>
      <w:ins w:id="16" w:author="Hugo Sheng" w:date="2023-01-18T20:01:00Z">
        <w:r w:rsidRPr="5485AE13">
          <w:rPr>
            <w:color w:val="545659" w:themeColor="text1"/>
          </w:rPr>
          <w:t xml:space="preserve">Choose </w:t>
        </w:r>
      </w:ins>
      <w:r w:rsidR="00D451FF">
        <w:rPr>
          <w:color w:val="545659" w:themeColor="text1"/>
        </w:rPr>
        <w:t xml:space="preserve">Snowflake, Azure Synapse, Google Big Query, or Databricks as the Data Warehouse engine. </w:t>
      </w:r>
    </w:p>
    <w:p w14:paraId="488DD7E4" w14:textId="60847FEF" w:rsidR="00F0190C" w:rsidRPr="00985244" w:rsidRDefault="00D451FF" w:rsidP="00105D72">
      <w:pPr>
        <w:pStyle w:val="ListParagraph"/>
        <w:numPr>
          <w:ilvl w:val="0"/>
          <w:numId w:val="12"/>
        </w:numPr>
        <w:rPr>
          <w:color w:val="545659" w:themeColor="text1"/>
        </w:rPr>
      </w:pPr>
      <w:r w:rsidRPr="00F45B7C">
        <w:rPr>
          <w:color w:val="545659" w:themeColor="text1"/>
        </w:rPr>
        <w:t>Qlik Data Gateway</w:t>
      </w:r>
      <w:r>
        <w:rPr>
          <w:color w:val="545659" w:themeColor="text1"/>
        </w:rPr>
        <w:t xml:space="preserve"> installed</w:t>
      </w:r>
    </w:p>
    <w:p w14:paraId="04A01B1A" w14:textId="63C544F5" w:rsidR="00F0190C" w:rsidRPr="00985244" w:rsidRDefault="00F0190C" w:rsidP="00105D72">
      <w:pPr>
        <w:pStyle w:val="ListParagraph"/>
        <w:numPr>
          <w:ilvl w:val="0"/>
          <w:numId w:val="12"/>
        </w:numPr>
        <w:rPr>
          <w:color w:val="545659" w:themeColor="text1"/>
        </w:rPr>
      </w:pPr>
      <w:r w:rsidRPr="00985244">
        <w:rPr>
          <w:color w:val="545659" w:themeColor="text1"/>
        </w:rPr>
        <w:t>SAP Standard</w:t>
      </w:r>
      <w:r w:rsidR="00D451FF">
        <w:rPr>
          <w:color w:val="545659" w:themeColor="text1"/>
        </w:rPr>
        <w:t xml:space="preserve"> &amp; Custom</w:t>
      </w:r>
      <w:r w:rsidRPr="00985244">
        <w:rPr>
          <w:color w:val="545659" w:themeColor="text1"/>
        </w:rPr>
        <w:t xml:space="preserve"> Extractors activated </w:t>
      </w:r>
    </w:p>
    <w:p w14:paraId="0D3C6A52" w14:textId="77777777" w:rsidR="00F0190C" w:rsidRPr="00985244" w:rsidRDefault="00F0190C" w:rsidP="00105D72">
      <w:pPr>
        <w:pStyle w:val="ListParagraph"/>
        <w:numPr>
          <w:ilvl w:val="0"/>
          <w:numId w:val="12"/>
        </w:numPr>
        <w:rPr>
          <w:color w:val="545659" w:themeColor="text1"/>
        </w:rPr>
      </w:pPr>
      <w:r w:rsidRPr="00985244">
        <w:rPr>
          <w:color w:val="545659" w:themeColor="text1"/>
        </w:rPr>
        <w:t>SAP Java connectivity package (JCO) available</w:t>
      </w:r>
    </w:p>
    <w:p w14:paraId="40DC9DAC" w14:textId="77777777" w:rsidR="00F0190C" w:rsidRPr="00985244" w:rsidRDefault="00F0190C" w:rsidP="00F0190C">
      <w:pPr>
        <w:pStyle w:val="Heading1"/>
        <w:rPr>
          <w:color w:val="545659" w:themeColor="text1"/>
        </w:rPr>
      </w:pPr>
      <w:bookmarkStart w:id="17" w:name="_Toc47614878"/>
      <w:bookmarkStart w:id="18" w:name="_Toc124933963"/>
      <w:r w:rsidRPr="00985244">
        <w:rPr>
          <w:color w:val="545659" w:themeColor="text1"/>
        </w:rPr>
        <w:t>Install SAP Java Connectivity package</w:t>
      </w:r>
      <w:bookmarkEnd w:id="17"/>
      <w:bookmarkEnd w:id="18"/>
    </w:p>
    <w:p w14:paraId="6A99A9B2" w14:textId="4C398A25"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Linux from </w:t>
      </w:r>
      <w:r w:rsidR="00E7738B" w:rsidRPr="00985244">
        <w:rPr>
          <w:color w:val="545659" w:themeColor="text1"/>
        </w:rPr>
        <w:t>g</w:t>
      </w:r>
      <w:r w:rsidRPr="00985244">
        <w:rPr>
          <w:color w:val="545659" w:themeColor="text1"/>
        </w:rPr>
        <w:br/>
      </w:r>
      <w:hyperlink r:id="rId16" w:anchor="section_2129803369">
        <w:r w:rsidR="5FAB4974" w:rsidRPr="00985244">
          <w:rPr>
            <w:rStyle w:val="Hyperlink"/>
            <w:color w:val="545659" w:themeColor="text1"/>
          </w:rPr>
          <w:t>https://support.sap.com/en/product/connectors/jco.html#section_2129803369</w:t>
        </w:r>
      </w:hyperlink>
    </w:p>
    <w:p w14:paraId="54B80B44" w14:textId="42A416CD" w:rsidR="36BECEA6" w:rsidRPr="00985244" w:rsidRDefault="36BECEA6">
      <w:pPr>
        <w:rPr>
          <w:color w:val="545659" w:themeColor="text1"/>
        </w:rPr>
        <w:pPrChange w:id="19" w:author="Hugo Sheng" w:date="2023-01-18T12:02:00Z">
          <w:pPr>
            <w:pStyle w:val="ListParagraph"/>
            <w:numPr>
              <w:numId w:val="12"/>
            </w:numPr>
            <w:ind w:hanging="360"/>
          </w:pPr>
        </w:pPrChange>
      </w:pPr>
    </w:p>
    <w:p w14:paraId="2410062E" w14:textId="578FC5CE"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Windows from </w:t>
      </w:r>
      <w:r w:rsidRPr="00985244">
        <w:rPr>
          <w:color w:val="545659" w:themeColor="text1"/>
        </w:rPr>
        <w:br/>
      </w:r>
      <w:hyperlink r:id="rId17" w:anchor="section_2129803369">
        <w:r w:rsidR="66072B1C" w:rsidRPr="00985244">
          <w:rPr>
            <w:rStyle w:val="Hyperlink"/>
            <w:color w:val="545659" w:themeColor="text1"/>
          </w:rPr>
          <w:t>https://support.sap.com/en/product/connectors/jco.html#section_2129803369</w:t>
        </w:r>
      </w:hyperlink>
    </w:p>
    <w:p w14:paraId="2800235D" w14:textId="2C0E17EE" w:rsidR="36BECEA6" w:rsidRPr="00985244" w:rsidRDefault="36BECEA6">
      <w:pPr>
        <w:rPr>
          <w:color w:val="545659" w:themeColor="text1"/>
        </w:rPr>
        <w:pPrChange w:id="20" w:author="Hugo Sheng" w:date="2023-01-18T12:02:00Z">
          <w:pPr>
            <w:pStyle w:val="ListParagraph"/>
            <w:numPr>
              <w:numId w:val="12"/>
            </w:numPr>
            <w:ind w:hanging="360"/>
          </w:pPr>
        </w:pPrChange>
      </w:pPr>
    </w:p>
    <w:p w14:paraId="15C9D77F"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the zip file into any directory</w:t>
      </w:r>
      <w:r w:rsidRPr="00985244">
        <w:rPr>
          <w:color w:val="545659" w:themeColor="text1"/>
        </w:rPr>
        <w:br/>
      </w:r>
    </w:p>
    <w:p w14:paraId="7B5CF33B"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sapjco3* into any directory</w:t>
      </w:r>
      <w:r w:rsidRPr="00985244">
        <w:rPr>
          <w:color w:val="545659" w:themeColor="text1"/>
        </w:rPr>
        <w:br/>
      </w:r>
    </w:p>
    <w:p w14:paraId="37EC254E" w14:textId="77777777" w:rsidR="00F0190C" w:rsidRPr="00985244" w:rsidRDefault="00F0190C" w:rsidP="00105D72">
      <w:pPr>
        <w:pStyle w:val="ListParagraph"/>
        <w:numPr>
          <w:ilvl w:val="0"/>
          <w:numId w:val="12"/>
        </w:numPr>
        <w:rPr>
          <w:color w:val="545659" w:themeColor="text1"/>
        </w:rPr>
      </w:pPr>
      <w:r w:rsidRPr="00985244">
        <w:rPr>
          <w:color w:val="545659" w:themeColor="text1"/>
        </w:rPr>
        <w:t xml:space="preserve">Copy sapjco3.dll and sapjco3.jar to </w:t>
      </w:r>
    </w:p>
    <w:p w14:paraId="71EEC21F" w14:textId="5446854B" w:rsidR="00F0190C" w:rsidRPr="00985244" w:rsidRDefault="00D451FF" w:rsidP="00105D72">
      <w:pPr>
        <w:pStyle w:val="ListParagraph"/>
        <w:numPr>
          <w:ilvl w:val="1"/>
          <w:numId w:val="12"/>
        </w:numPr>
        <w:rPr>
          <w:color w:val="545659" w:themeColor="text1"/>
        </w:rPr>
      </w:pPr>
      <w:r w:rsidRPr="00D451FF">
        <w:rPr>
          <w:color w:val="545659" w:themeColor="text1"/>
        </w:rPr>
        <w:t>/opt/</w:t>
      </w:r>
      <w:proofErr w:type="spellStart"/>
      <w:r w:rsidRPr="00D451FF">
        <w:rPr>
          <w:color w:val="545659" w:themeColor="text1"/>
        </w:rPr>
        <w:t>qlik</w:t>
      </w:r>
      <w:proofErr w:type="spellEnd"/>
      <w:r w:rsidRPr="00D451FF">
        <w:rPr>
          <w:color w:val="545659" w:themeColor="text1"/>
        </w:rPr>
        <w:t>/gateway/movement/</w:t>
      </w:r>
      <w:proofErr w:type="spellStart"/>
      <w:r w:rsidRPr="00D451FF">
        <w:rPr>
          <w:color w:val="545659" w:themeColor="text1"/>
        </w:rPr>
        <w:t>endpoint_srv</w:t>
      </w:r>
      <w:proofErr w:type="spellEnd"/>
      <w:r w:rsidRPr="00D451FF">
        <w:rPr>
          <w:color w:val="545659" w:themeColor="text1"/>
        </w:rPr>
        <w:t>/externals</w:t>
      </w:r>
      <w:r w:rsidR="00F0190C" w:rsidRPr="00985244">
        <w:rPr>
          <w:color w:val="545659" w:themeColor="text1"/>
        </w:rPr>
        <w:br/>
      </w:r>
    </w:p>
    <w:p w14:paraId="6F9A0EFA" w14:textId="3D13949B" w:rsidR="00F0190C" w:rsidRPr="00985244" w:rsidRDefault="00F0190C" w:rsidP="00105D72">
      <w:pPr>
        <w:pStyle w:val="ListParagraph"/>
        <w:numPr>
          <w:ilvl w:val="0"/>
          <w:numId w:val="12"/>
        </w:numPr>
        <w:rPr>
          <w:color w:val="545659" w:themeColor="text1"/>
        </w:rPr>
      </w:pPr>
      <w:r w:rsidRPr="00985244">
        <w:rPr>
          <w:color w:val="545659" w:themeColor="text1"/>
        </w:rPr>
        <w:t xml:space="preserve">Restart Qlik </w:t>
      </w:r>
      <w:r w:rsidR="00D451FF" w:rsidRPr="00F45B7C">
        <w:rPr>
          <w:color w:val="545659" w:themeColor="text1"/>
        </w:rPr>
        <w:t>Data Gateway</w:t>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p>
    <w:p w14:paraId="48777617" w14:textId="7A7E89B6" w:rsidR="00C92506" w:rsidRPr="00545BDB" w:rsidRDefault="000A274B" w:rsidP="00545BDB">
      <w:pPr>
        <w:pStyle w:val="Heading1"/>
      </w:pPr>
      <w:bookmarkStart w:id="21" w:name="_Toc124933964"/>
      <w:r w:rsidRPr="00545BDB">
        <w:t>Setup</w:t>
      </w:r>
      <w:r w:rsidR="00D451FF" w:rsidRPr="00545BDB">
        <w:t xml:space="preserve"> SAP Qlik Cloud Data Integration Accelerators</w:t>
      </w:r>
      <w:bookmarkEnd w:id="21"/>
      <w:r w:rsidR="00D451FF" w:rsidRPr="00545BDB">
        <w:t xml:space="preserve"> </w:t>
      </w:r>
      <w:bookmarkStart w:id="22" w:name="_Toc48575893"/>
    </w:p>
    <w:p w14:paraId="31D74A92" w14:textId="57C60909" w:rsidR="00D451FF" w:rsidRDefault="005A6946" w:rsidP="00D451FF">
      <w:r>
        <w:t xml:space="preserve">Confirming our </w:t>
      </w:r>
      <w:r w:rsidR="0035427E">
        <w:t>data warehouse platform,</w:t>
      </w:r>
      <w:r>
        <w:t xml:space="preserve"> we will need the correct export of the SaaS Accelerators from the </w:t>
      </w:r>
      <w:proofErr w:type="spellStart"/>
      <w:r>
        <w:t>Github</w:t>
      </w:r>
      <w:proofErr w:type="spellEnd"/>
      <w:r>
        <w:t>. Currently we support:</w:t>
      </w:r>
    </w:p>
    <w:p w14:paraId="1532B687" w14:textId="77777777" w:rsidR="005A6946" w:rsidRDefault="005A6946" w:rsidP="00D451FF"/>
    <w:p w14:paraId="2B5D1F26" w14:textId="21FB4E7B" w:rsidR="005A6946" w:rsidRDefault="005A6946" w:rsidP="005A6946">
      <w:pPr>
        <w:pStyle w:val="ListParagraph"/>
        <w:numPr>
          <w:ilvl w:val="0"/>
          <w:numId w:val="48"/>
        </w:numPr>
      </w:pPr>
      <w:r>
        <w:t>Azure Synapse (with ADLS bucket)</w:t>
      </w:r>
    </w:p>
    <w:p w14:paraId="1B7DBEB4" w14:textId="1DA14383" w:rsidR="005A6946" w:rsidRDefault="005A6946" w:rsidP="005A6946">
      <w:pPr>
        <w:pStyle w:val="ListParagraph"/>
        <w:numPr>
          <w:ilvl w:val="0"/>
          <w:numId w:val="48"/>
        </w:numPr>
      </w:pPr>
      <w:r>
        <w:t>Databricks (with S3/ADLS</w:t>
      </w:r>
      <w:r w:rsidR="000A274B">
        <w:t>/GCS</w:t>
      </w:r>
      <w:r>
        <w:t xml:space="preserve"> bucket)</w:t>
      </w:r>
    </w:p>
    <w:p w14:paraId="4FB1F2D0" w14:textId="2EC41FEA" w:rsidR="005A6946" w:rsidRDefault="0035427E" w:rsidP="005A6946">
      <w:pPr>
        <w:pStyle w:val="ListParagraph"/>
        <w:numPr>
          <w:ilvl w:val="0"/>
          <w:numId w:val="48"/>
        </w:numPr>
      </w:pPr>
      <w:r>
        <w:t xml:space="preserve">Google </w:t>
      </w:r>
      <w:proofErr w:type="spellStart"/>
      <w:r>
        <w:t>BigQuery</w:t>
      </w:r>
      <w:proofErr w:type="spellEnd"/>
      <w:r>
        <w:t xml:space="preserve"> (with G</w:t>
      </w:r>
      <w:r w:rsidR="000A274B">
        <w:t>oogle Cloud Storage</w:t>
      </w:r>
      <w:r>
        <w:t xml:space="preserve"> bucket)</w:t>
      </w:r>
    </w:p>
    <w:p w14:paraId="3A00CA5E" w14:textId="1DD6E761" w:rsidR="0035427E" w:rsidRDefault="0035427E" w:rsidP="005A6946">
      <w:pPr>
        <w:pStyle w:val="ListParagraph"/>
        <w:numPr>
          <w:ilvl w:val="0"/>
          <w:numId w:val="48"/>
        </w:numPr>
      </w:pPr>
      <w:r>
        <w:t>Snowflake (any cloud)</w:t>
      </w:r>
    </w:p>
    <w:p w14:paraId="1B6339B7" w14:textId="778679DC" w:rsidR="0035427E" w:rsidRDefault="00AB5401" w:rsidP="0035427E">
      <w:r w:rsidRPr="00AB5401">
        <w:rPr>
          <w:noProof/>
        </w:rPr>
        <w:drawing>
          <wp:anchor distT="0" distB="0" distL="114300" distR="114300" simplePos="0" relativeHeight="251658246" behindDoc="1" locked="0" layoutInCell="1" allowOverlap="1" wp14:anchorId="0BBA2980" wp14:editId="757423C6">
            <wp:simplePos x="0" y="0"/>
            <wp:positionH relativeFrom="column">
              <wp:posOffset>4645025</wp:posOffset>
            </wp:positionH>
            <wp:positionV relativeFrom="paragraph">
              <wp:posOffset>9993</wp:posOffset>
            </wp:positionV>
            <wp:extent cx="1400810" cy="1245870"/>
            <wp:effectExtent l="12700" t="12700" r="8890" b="11430"/>
            <wp:wrapTight wrapText="bothSides">
              <wp:wrapPolygon edited="0">
                <wp:start x="-196" y="-220"/>
                <wp:lineTo x="-196" y="21578"/>
                <wp:lineTo x="21541" y="21578"/>
                <wp:lineTo x="21541" y="-220"/>
                <wp:lineTo x="-196" y="-220"/>
              </wp:wrapPolygon>
            </wp:wrapTight>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1400810" cy="12458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04BE1B2" w14:textId="20CCDD47" w:rsidR="0035427E" w:rsidRDefault="000D006D" w:rsidP="0035427E">
      <w:r>
        <w:t xml:space="preserve">Opening up </w:t>
      </w:r>
      <w:r w:rsidR="00740924">
        <w:t>Qlik SaaS –&gt; Data Integration menu</w:t>
      </w:r>
      <w:r>
        <w:t xml:space="preserve">, we need to start by choosing/creating a Space and setting up our data connections. </w:t>
      </w:r>
    </w:p>
    <w:p w14:paraId="54E26A88" w14:textId="5A166677" w:rsidR="00AB5401" w:rsidRDefault="00AB5401" w:rsidP="0035427E"/>
    <w:p w14:paraId="2B2CD7BD" w14:textId="2C26B367" w:rsidR="0035427E" w:rsidRDefault="00AB5401" w:rsidP="0035427E">
      <w:r>
        <w:t>These connections are specific to a Data Space – they are independent from any Analytical Spaces you may have setup in Qlik SaaS.</w:t>
      </w:r>
    </w:p>
    <w:p w14:paraId="3ACBB96C" w14:textId="038D68AE" w:rsidR="0035427E" w:rsidRDefault="0035427E" w:rsidP="0035427E"/>
    <w:p w14:paraId="62F59787" w14:textId="6272817B" w:rsidR="00AB5401" w:rsidRDefault="00AB5401" w:rsidP="0035427E">
      <w:r>
        <w:t>NOTE: To avoid confusion, there are many sources available for data integration, but for the Qlik Cloud Data Integration data warehouse project are listed above.</w:t>
      </w:r>
    </w:p>
    <w:p w14:paraId="5DDE25AC" w14:textId="74BC006F" w:rsidR="00AB5401" w:rsidRDefault="00AB5401" w:rsidP="0035427E">
      <w:r w:rsidRPr="00AB5401">
        <w:rPr>
          <w:noProof/>
        </w:rPr>
        <w:drawing>
          <wp:anchor distT="0" distB="0" distL="114300" distR="114300" simplePos="0" relativeHeight="251658247" behindDoc="0" locked="0" layoutInCell="1" allowOverlap="1" wp14:anchorId="6F488732" wp14:editId="7CAE6AB0">
            <wp:simplePos x="0" y="0"/>
            <wp:positionH relativeFrom="column">
              <wp:posOffset>12700</wp:posOffset>
            </wp:positionH>
            <wp:positionV relativeFrom="paragraph">
              <wp:posOffset>18559</wp:posOffset>
            </wp:positionV>
            <wp:extent cx="1153160" cy="1201420"/>
            <wp:effectExtent l="12700" t="12700" r="15240" b="1778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hqprint">
                      <a:extLst>
                        <a:ext uri="{28A0092B-C50C-407E-A947-70E740481C1C}">
                          <a14:useLocalDpi xmlns:a14="http://schemas.microsoft.com/office/drawing/2010/main"/>
                        </a:ext>
                      </a:extLst>
                    </a:blip>
                    <a:stretch>
                      <a:fillRect/>
                    </a:stretch>
                  </pic:blipFill>
                  <pic:spPr>
                    <a:xfrm>
                      <a:off x="0" y="0"/>
                      <a:ext cx="1153160" cy="1201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086B51F" w14:textId="4CCD22C7" w:rsidR="002A28F9" w:rsidRDefault="00AB5401" w:rsidP="002A28F9">
      <w:r>
        <w:t xml:space="preserve">As an example, let’s use Snowflake for this example import exercise. </w:t>
      </w:r>
      <w:bookmarkEnd w:id="22"/>
      <w:r>
        <w:t>Once we choose Snowflake, hit the create button to move to the next step.</w:t>
      </w:r>
    </w:p>
    <w:p w14:paraId="1037F932" w14:textId="4E5FBE51" w:rsidR="00AB5401" w:rsidRDefault="00AB5401" w:rsidP="002A28F9"/>
    <w:p w14:paraId="4A150A62" w14:textId="6B69A1DA" w:rsidR="00AB5401" w:rsidRDefault="00AB5401" w:rsidP="002A28F9">
      <w:r>
        <w:t xml:space="preserve">You’ll need to enter all the credentials for the Snowflake system in this panel. </w:t>
      </w:r>
    </w:p>
    <w:p w14:paraId="4E730807" w14:textId="253A34D8" w:rsidR="00AB5401" w:rsidRDefault="00AB5401" w:rsidP="002A28F9"/>
    <w:p w14:paraId="450A1317" w14:textId="38BB21DF" w:rsidR="00AB5401" w:rsidRDefault="00AB5401" w:rsidP="00AB5401">
      <w:pPr>
        <w:jc w:val="center"/>
        <w:rPr>
          <w:noProof/>
        </w:rPr>
      </w:pPr>
      <w:r w:rsidRPr="00AB5401">
        <w:rPr>
          <w:noProof/>
          <w:color w:val="545659" w:themeColor="text1"/>
        </w:rPr>
        <w:drawing>
          <wp:inline distT="0" distB="0" distL="0" distR="0" wp14:anchorId="03643ADF" wp14:editId="4339DCC2">
            <wp:extent cx="2115801" cy="2197751"/>
            <wp:effectExtent l="12700" t="12700" r="18415" b="1206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2124514" cy="2206801"/>
                    </a:xfrm>
                    <a:prstGeom prst="rect">
                      <a:avLst/>
                    </a:prstGeom>
                    <a:ln>
                      <a:solidFill>
                        <a:schemeClr val="accent1"/>
                      </a:solidFill>
                    </a:ln>
                  </pic:spPr>
                </pic:pic>
              </a:graphicData>
            </a:graphic>
          </wp:inline>
        </w:drawing>
      </w:r>
      <w:r w:rsidR="00C41445" w:rsidRPr="00C41445">
        <w:rPr>
          <w:noProof/>
        </w:rPr>
        <w:t xml:space="preserve"> </w:t>
      </w:r>
      <w:r w:rsidR="00C41445" w:rsidRPr="00C41445">
        <w:rPr>
          <w:noProof/>
          <w:color w:val="545659" w:themeColor="text1"/>
        </w:rPr>
        <w:drawing>
          <wp:inline distT="0" distB="0" distL="0" distR="0" wp14:anchorId="4A6161AE" wp14:editId="29839A17">
            <wp:extent cx="2163171" cy="2207926"/>
            <wp:effectExtent l="12700" t="12700" r="8890"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2189110" cy="2234402"/>
                    </a:xfrm>
                    <a:prstGeom prst="rect">
                      <a:avLst/>
                    </a:prstGeom>
                    <a:ln>
                      <a:solidFill>
                        <a:schemeClr val="accent1"/>
                      </a:solidFill>
                    </a:ln>
                  </pic:spPr>
                </pic:pic>
              </a:graphicData>
            </a:graphic>
          </wp:inline>
        </w:drawing>
      </w:r>
    </w:p>
    <w:p w14:paraId="7E0F46B8" w14:textId="2B18F176" w:rsidR="00C41445" w:rsidRDefault="00C41445" w:rsidP="00AB5401">
      <w:pPr>
        <w:jc w:val="center"/>
        <w:rPr>
          <w:noProof/>
        </w:rPr>
      </w:pPr>
    </w:p>
    <w:p w14:paraId="68C53935" w14:textId="77777777" w:rsidR="00C41445" w:rsidRDefault="00C41445" w:rsidP="00C41445">
      <w:pPr>
        <w:rPr>
          <w:noProof/>
        </w:rPr>
      </w:pPr>
    </w:p>
    <w:p w14:paraId="6E66B69A" w14:textId="77777777" w:rsidR="00C41445" w:rsidRDefault="00C41445" w:rsidP="00C41445">
      <w:pPr>
        <w:rPr>
          <w:noProof/>
        </w:rPr>
      </w:pPr>
    </w:p>
    <w:p w14:paraId="1C994B0A" w14:textId="77777777" w:rsidR="00C41445" w:rsidRDefault="00C41445" w:rsidP="00C41445">
      <w:pPr>
        <w:rPr>
          <w:noProof/>
        </w:rPr>
      </w:pPr>
    </w:p>
    <w:p w14:paraId="2457C1E0" w14:textId="77777777" w:rsidR="00C41445" w:rsidRDefault="00C41445" w:rsidP="00C41445">
      <w:pPr>
        <w:rPr>
          <w:noProof/>
        </w:rPr>
      </w:pPr>
    </w:p>
    <w:p w14:paraId="76F41601" w14:textId="378A0AD3" w:rsidR="00C41445" w:rsidRDefault="00C41445" w:rsidP="00C41445">
      <w:pPr>
        <w:rPr>
          <w:noProof/>
        </w:rPr>
      </w:pPr>
      <w:r>
        <w:rPr>
          <w:noProof/>
        </w:rPr>
        <w:t>For Databricks (AWS/, Azure Synapse, and Google BigQuery, you will also need to setup a file system connection (example for AWS S3)</w:t>
      </w:r>
    </w:p>
    <w:p w14:paraId="63F6FEBC" w14:textId="61A0A7FE" w:rsidR="00C41445" w:rsidRDefault="00C41445" w:rsidP="00C41445">
      <w:pPr>
        <w:jc w:val="center"/>
        <w:rPr>
          <w:color w:val="545659" w:themeColor="text1"/>
        </w:rPr>
      </w:pPr>
      <w:r w:rsidRPr="00C41445">
        <w:rPr>
          <w:noProof/>
          <w:color w:val="545659" w:themeColor="text1"/>
        </w:rPr>
        <w:drawing>
          <wp:inline distT="0" distB="0" distL="0" distR="0" wp14:anchorId="12917B37" wp14:editId="49712083">
            <wp:extent cx="2135825" cy="1845149"/>
            <wp:effectExtent l="12700" t="12700" r="1079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a:stretch>
                      <a:fillRect/>
                    </a:stretch>
                  </pic:blipFill>
                  <pic:spPr>
                    <a:xfrm>
                      <a:off x="0" y="0"/>
                      <a:ext cx="2170084" cy="1874746"/>
                    </a:xfrm>
                    <a:prstGeom prst="rect">
                      <a:avLst/>
                    </a:prstGeom>
                    <a:ln>
                      <a:solidFill>
                        <a:schemeClr val="accent1"/>
                      </a:solidFill>
                    </a:ln>
                  </pic:spPr>
                </pic:pic>
              </a:graphicData>
            </a:graphic>
          </wp:inline>
        </w:drawing>
      </w:r>
    </w:p>
    <w:p w14:paraId="6B5999D5" w14:textId="676F630F" w:rsidR="00C41445" w:rsidRDefault="00C41445" w:rsidP="00C41445">
      <w:pPr>
        <w:rPr>
          <w:color w:val="545659" w:themeColor="text1"/>
        </w:rPr>
      </w:pPr>
    </w:p>
    <w:p w14:paraId="373818D5" w14:textId="4EA7C9D0" w:rsidR="00C41445" w:rsidRDefault="00C41445" w:rsidP="00C41445">
      <w:pPr>
        <w:rPr>
          <w:color w:val="545659" w:themeColor="text1"/>
        </w:rPr>
      </w:pPr>
      <w:r>
        <w:rPr>
          <w:color w:val="545659" w:themeColor="text1"/>
        </w:rPr>
        <w:t>With the data connections setup, we can start the IMPORT process.</w:t>
      </w:r>
    </w:p>
    <w:p w14:paraId="15F60682" w14:textId="1A6469D1" w:rsidR="000A274B" w:rsidRDefault="000A274B" w:rsidP="00C41445">
      <w:pPr>
        <w:rPr>
          <w:color w:val="545659" w:themeColor="text1"/>
        </w:rPr>
      </w:pPr>
    </w:p>
    <w:p w14:paraId="76CBC47A" w14:textId="4F6DEBDD" w:rsidR="000A274B" w:rsidRPr="00545BDB" w:rsidRDefault="000A274B" w:rsidP="00545BDB">
      <w:pPr>
        <w:pStyle w:val="Heading1"/>
      </w:pPr>
      <w:bookmarkStart w:id="23" w:name="_Toc124933965"/>
      <w:r w:rsidRPr="00545BDB">
        <w:t>Import SAP Qlik Cloud Data Integration Accelerators</w:t>
      </w:r>
      <w:bookmarkEnd w:id="23"/>
      <w:r w:rsidRPr="00545BDB">
        <w:t xml:space="preserve"> </w:t>
      </w:r>
    </w:p>
    <w:p w14:paraId="46FE57F3" w14:textId="75A969F5" w:rsidR="000A274B" w:rsidRDefault="0007425F" w:rsidP="000A274B">
      <w:r>
        <w:t xml:space="preserve">In the space we’ve chosen, we can start the import. Select from the top left, Add New – </w:t>
      </w:r>
      <w:r w:rsidRPr="003F6D40">
        <w:rPr>
          <w:b/>
          <w:bCs/>
          <w:color w:val="00B050"/>
        </w:rPr>
        <w:t>Import Data Project</w:t>
      </w:r>
      <w:r>
        <w:t>.</w:t>
      </w:r>
    </w:p>
    <w:p w14:paraId="7F52C4D3" w14:textId="3776BEDF" w:rsidR="0007425F" w:rsidRDefault="0007425F" w:rsidP="0007425F">
      <w:pPr>
        <w:jc w:val="center"/>
        <w:rPr>
          <w:noProof/>
        </w:rPr>
      </w:pPr>
      <w:r w:rsidRPr="0007425F">
        <w:rPr>
          <w:noProof/>
        </w:rPr>
        <w:drawing>
          <wp:inline distT="0" distB="0" distL="0" distR="0" wp14:anchorId="2BD745B3" wp14:editId="1415B62E">
            <wp:extent cx="2249291" cy="1943174"/>
            <wp:effectExtent l="12700" t="12700" r="11430" b="1270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263664" cy="1955591"/>
                    </a:xfrm>
                    <a:prstGeom prst="rect">
                      <a:avLst/>
                    </a:prstGeom>
                    <a:ln>
                      <a:solidFill>
                        <a:schemeClr val="accent1"/>
                      </a:solidFill>
                    </a:ln>
                  </pic:spPr>
                </pic:pic>
              </a:graphicData>
            </a:graphic>
          </wp:inline>
        </w:drawing>
      </w:r>
      <w:r w:rsidRPr="0007425F">
        <w:rPr>
          <w:noProof/>
        </w:rPr>
        <w:t xml:space="preserve"> </w:t>
      </w:r>
      <w:r w:rsidRPr="0007425F">
        <w:rPr>
          <w:noProof/>
        </w:rPr>
        <w:drawing>
          <wp:inline distT="0" distB="0" distL="0" distR="0" wp14:anchorId="181438EF" wp14:editId="40E8A109">
            <wp:extent cx="2071360" cy="2209893"/>
            <wp:effectExtent l="12700" t="12700" r="12065" b="1270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2086584" cy="2226135"/>
                    </a:xfrm>
                    <a:prstGeom prst="rect">
                      <a:avLst/>
                    </a:prstGeom>
                    <a:ln>
                      <a:solidFill>
                        <a:schemeClr val="accent1"/>
                      </a:solidFill>
                    </a:ln>
                  </pic:spPr>
                </pic:pic>
              </a:graphicData>
            </a:graphic>
          </wp:inline>
        </w:drawing>
      </w:r>
    </w:p>
    <w:p w14:paraId="61853A5D" w14:textId="4F1CFB51" w:rsidR="0007425F" w:rsidRDefault="0007425F" w:rsidP="0007425F">
      <w:pPr>
        <w:jc w:val="center"/>
        <w:rPr>
          <w:noProof/>
        </w:rPr>
      </w:pPr>
    </w:p>
    <w:p w14:paraId="25E24418" w14:textId="183739E0" w:rsidR="0007425F" w:rsidRDefault="0007425F" w:rsidP="0007425F">
      <w:pPr>
        <w:rPr>
          <w:noProof/>
        </w:rPr>
      </w:pPr>
      <w:r>
        <w:rPr>
          <w:noProof/>
        </w:rPr>
        <w:t xml:space="preserve">Either dragging or browsing – add the exported file from Github. NOTE: Any project will work for any data warehouse, choosing </w:t>
      </w:r>
      <w:r w:rsidR="00415658">
        <w:rPr>
          <w:noProof/>
        </w:rPr>
        <w:t>the one matched with the data warehouse engine will automatically set the project setting to that system.</w:t>
      </w:r>
    </w:p>
    <w:p w14:paraId="3A591FAE" w14:textId="08213945" w:rsidR="00415658" w:rsidRDefault="00415658" w:rsidP="0007425F">
      <w:pPr>
        <w:rPr>
          <w:noProof/>
        </w:rPr>
      </w:pPr>
    </w:p>
    <w:p w14:paraId="1658E46E" w14:textId="77777777" w:rsidR="00415658" w:rsidRDefault="00415658" w:rsidP="0007425F"/>
    <w:p w14:paraId="12ED448F" w14:textId="77777777" w:rsidR="00415658" w:rsidRDefault="00415658" w:rsidP="0007425F"/>
    <w:p w14:paraId="4CF2B0BB" w14:textId="77777777" w:rsidR="00415658" w:rsidRDefault="00415658" w:rsidP="0007425F"/>
    <w:p w14:paraId="731D93A1" w14:textId="77777777" w:rsidR="00415658" w:rsidRDefault="00415658" w:rsidP="0007425F"/>
    <w:p w14:paraId="5EB627F6" w14:textId="77777777" w:rsidR="00415658" w:rsidRDefault="00415658" w:rsidP="0007425F"/>
    <w:p w14:paraId="4F90AC3E" w14:textId="77777777" w:rsidR="00415658" w:rsidRDefault="00415658" w:rsidP="0007425F"/>
    <w:p w14:paraId="57D178CB" w14:textId="77777777" w:rsidR="00415658" w:rsidRDefault="00415658" w:rsidP="0007425F"/>
    <w:p w14:paraId="7D9EC47C" w14:textId="7C2CA561" w:rsidR="00415658" w:rsidRDefault="00415658" w:rsidP="0007425F">
      <w:r>
        <w:t>For example:</w:t>
      </w:r>
    </w:p>
    <w:p w14:paraId="75F3738E" w14:textId="4DD17624" w:rsidR="00415658" w:rsidRDefault="00415658" w:rsidP="00415658">
      <w:r w:rsidRPr="00415658">
        <w:rPr>
          <w:noProof/>
        </w:rPr>
        <w:drawing>
          <wp:inline distT="0" distB="0" distL="0" distR="0" wp14:anchorId="2F6C4DE3" wp14:editId="3EA3C6F8">
            <wp:extent cx="2667978" cy="2837291"/>
            <wp:effectExtent l="12700" t="12700" r="12065" b="762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25" cstate="hqprint">
                      <a:extLst>
                        <a:ext uri="{28A0092B-C50C-407E-A947-70E740481C1C}">
                          <a14:useLocalDpi xmlns:a14="http://schemas.microsoft.com/office/drawing/2010/main"/>
                        </a:ext>
                      </a:extLst>
                    </a:blip>
                    <a:stretch>
                      <a:fillRect/>
                    </a:stretch>
                  </pic:blipFill>
                  <pic:spPr>
                    <a:xfrm>
                      <a:off x="0" y="0"/>
                      <a:ext cx="2692167" cy="2863015"/>
                    </a:xfrm>
                    <a:prstGeom prst="rect">
                      <a:avLst/>
                    </a:prstGeom>
                    <a:ln>
                      <a:solidFill>
                        <a:schemeClr val="accent1"/>
                      </a:solidFill>
                    </a:ln>
                  </pic:spPr>
                </pic:pic>
              </a:graphicData>
            </a:graphic>
          </wp:inline>
        </w:drawing>
      </w:r>
      <w:r w:rsidRPr="00415658">
        <w:rPr>
          <w:noProof/>
        </w:rPr>
        <w:t xml:space="preserve"> </w:t>
      </w:r>
      <w:r w:rsidRPr="00415658">
        <w:rPr>
          <w:noProof/>
        </w:rPr>
        <w:drawing>
          <wp:inline distT="0" distB="0" distL="0" distR="0" wp14:anchorId="796EF0B8" wp14:editId="515C273A">
            <wp:extent cx="2665644" cy="2829968"/>
            <wp:effectExtent l="12700" t="12700" r="14605" b="152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cstate="hqprint">
                      <a:extLst>
                        <a:ext uri="{28A0092B-C50C-407E-A947-70E740481C1C}">
                          <a14:useLocalDpi xmlns:a14="http://schemas.microsoft.com/office/drawing/2010/main"/>
                        </a:ext>
                      </a:extLst>
                    </a:blip>
                    <a:stretch>
                      <a:fillRect/>
                    </a:stretch>
                  </pic:blipFill>
                  <pic:spPr>
                    <a:xfrm>
                      <a:off x="0" y="0"/>
                      <a:ext cx="2692227" cy="2858190"/>
                    </a:xfrm>
                    <a:prstGeom prst="rect">
                      <a:avLst/>
                    </a:prstGeom>
                    <a:ln>
                      <a:solidFill>
                        <a:schemeClr val="accent1"/>
                      </a:solidFill>
                    </a:ln>
                  </pic:spPr>
                </pic:pic>
              </a:graphicData>
            </a:graphic>
          </wp:inline>
        </w:drawing>
      </w:r>
    </w:p>
    <w:p w14:paraId="2AB68A0A" w14:textId="37DA630C" w:rsidR="00415658" w:rsidRDefault="00415658" w:rsidP="00415658">
      <w:pPr>
        <w:jc w:val="center"/>
      </w:pPr>
    </w:p>
    <w:p w14:paraId="50168CCA" w14:textId="5989D60F" w:rsidR="00415658" w:rsidRDefault="00415658" w:rsidP="00415658">
      <w:r>
        <w:t>If they are not filled, choose the data connections for the correct data warehouse, and if necessary, the file system connection.</w:t>
      </w:r>
    </w:p>
    <w:p w14:paraId="1B442DE7" w14:textId="21A1B99B" w:rsidR="00415658" w:rsidRDefault="00415658" w:rsidP="00415658"/>
    <w:p w14:paraId="545A3C1C" w14:textId="2F713687" w:rsidR="00415658" w:rsidRDefault="00415658" w:rsidP="00415658">
      <w:r w:rsidRPr="00415658">
        <w:rPr>
          <w:noProof/>
        </w:rPr>
        <w:drawing>
          <wp:inline distT="0" distB="0" distL="0" distR="0" wp14:anchorId="7ADC2232" wp14:editId="09B8A7AB">
            <wp:extent cx="3297180" cy="3532139"/>
            <wp:effectExtent l="12700" t="12700" r="17780" b="1143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313153" cy="3549251"/>
                    </a:xfrm>
                    <a:prstGeom prst="rect">
                      <a:avLst/>
                    </a:prstGeom>
                    <a:ln>
                      <a:solidFill>
                        <a:schemeClr val="accent1"/>
                      </a:solidFill>
                    </a:ln>
                  </pic:spPr>
                </pic:pic>
              </a:graphicData>
            </a:graphic>
          </wp:inline>
        </w:drawing>
      </w:r>
    </w:p>
    <w:p w14:paraId="2545AB88" w14:textId="7CD24A78" w:rsidR="002F0642" w:rsidRDefault="002F0642" w:rsidP="00415658"/>
    <w:p w14:paraId="2A7FDFC9" w14:textId="06B8D965" w:rsidR="002F0642" w:rsidRDefault="002F0642" w:rsidP="00415658"/>
    <w:p w14:paraId="7C78B415" w14:textId="3DA172E7" w:rsidR="002F0642" w:rsidRDefault="002F0642" w:rsidP="00415658"/>
    <w:p w14:paraId="75C1E9B2" w14:textId="2B2F5371" w:rsidR="002F0642" w:rsidRDefault="002F0642" w:rsidP="00415658"/>
    <w:p w14:paraId="51A0E09B" w14:textId="23D569E2" w:rsidR="002F0642" w:rsidRDefault="002F0642" w:rsidP="00415658"/>
    <w:p w14:paraId="01324EDD" w14:textId="7AE27593" w:rsidR="002F0642" w:rsidRDefault="002F0642" w:rsidP="00415658">
      <w:r>
        <w:t>Next</w:t>
      </w:r>
      <w:r w:rsidR="63E517CF">
        <w:t>,</w:t>
      </w:r>
      <w:r>
        <w:t xml:space="preserve"> you </w:t>
      </w:r>
      <w:r w:rsidR="63E517CF">
        <w:t>must</w:t>
      </w:r>
      <w:r>
        <w:t xml:space="preserve"> attach to the SAP Connection from the Qlik Data Movement Gateway. </w:t>
      </w:r>
    </w:p>
    <w:p w14:paraId="27A47A46" w14:textId="4158A803" w:rsidR="002F0642" w:rsidRDefault="002F0642" w:rsidP="002F0642">
      <w:pPr>
        <w:jc w:val="center"/>
      </w:pPr>
      <w:r w:rsidRPr="002F0642">
        <w:rPr>
          <w:noProof/>
        </w:rPr>
        <w:drawing>
          <wp:inline distT="0" distB="0" distL="0" distR="0" wp14:anchorId="2738FBED" wp14:editId="0E57709A">
            <wp:extent cx="2449524" cy="1245175"/>
            <wp:effectExtent l="12700" t="12700" r="14605" b="127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cstate="hqprint">
                      <a:extLst>
                        <a:ext uri="{28A0092B-C50C-407E-A947-70E740481C1C}">
                          <a14:useLocalDpi xmlns:a14="http://schemas.microsoft.com/office/drawing/2010/main"/>
                        </a:ext>
                      </a:extLst>
                    </a:blip>
                    <a:stretch>
                      <a:fillRect/>
                    </a:stretch>
                  </pic:blipFill>
                  <pic:spPr>
                    <a:xfrm>
                      <a:off x="0" y="0"/>
                      <a:ext cx="2468554" cy="1254848"/>
                    </a:xfrm>
                    <a:prstGeom prst="rect">
                      <a:avLst/>
                    </a:prstGeom>
                    <a:ln>
                      <a:solidFill>
                        <a:schemeClr val="accent1"/>
                      </a:solidFill>
                    </a:ln>
                  </pic:spPr>
                </pic:pic>
              </a:graphicData>
            </a:graphic>
          </wp:inline>
        </w:drawing>
      </w:r>
    </w:p>
    <w:p w14:paraId="11EA58C9" w14:textId="59B75D63" w:rsidR="0007425F" w:rsidRDefault="0007425F" w:rsidP="000A274B"/>
    <w:p w14:paraId="6A867AD3" w14:textId="3B376A8E" w:rsidR="00415658" w:rsidRDefault="0C3053A3" w:rsidP="000A274B">
      <w:r>
        <w:t xml:space="preserve">You can change the defaults for database names and add </w:t>
      </w:r>
      <w:r w:rsidR="3875011B">
        <w:t>prefixes</w:t>
      </w:r>
      <w:r>
        <w:t xml:space="preserve"> for the schemas if desired. For Snowflake, you can also alter using different Warehouses for different tasks.</w:t>
      </w:r>
    </w:p>
    <w:p w14:paraId="0CF0C88B" w14:textId="582B1FC2" w:rsidR="002F0642" w:rsidRDefault="002F0642" w:rsidP="002F0642">
      <w:pPr>
        <w:jc w:val="center"/>
      </w:pPr>
      <w:r w:rsidRPr="002F0642">
        <w:rPr>
          <w:noProof/>
        </w:rPr>
        <w:drawing>
          <wp:inline distT="0" distB="0" distL="0" distR="0" wp14:anchorId="6A0E4F42" wp14:editId="6198ECD9">
            <wp:extent cx="2292212" cy="2423476"/>
            <wp:effectExtent l="12700" t="12700" r="6985" b="152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cstate="hqprint">
                      <a:extLst>
                        <a:ext uri="{28A0092B-C50C-407E-A947-70E740481C1C}">
                          <a14:useLocalDpi xmlns:a14="http://schemas.microsoft.com/office/drawing/2010/main"/>
                        </a:ext>
                      </a:extLst>
                    </a:blip>
                    <a:stretch>
                      <a:fillRect/>
                    </a:stretch>
                  </pic:blipFill>
                  <pic:spPr>
                    <a:xfrm>
                      <a:off x="0" y="0"/>
                      <a:ext cx="2317326" cy="2450029"/>
                    </a:xfrm>
                    <a:prstGeom prst="rect">
                      <a:avLst/>
                    </a:prstGeom>
                    <a:ln>
                      <a:solidFill>
                        <a:schemeClr val="accent1"/>
                      </a:solidFill>
                    </a:ln>
                  </pic:spPr>
                </pic:pic>
              </a:graphicData>
            </a:graphic>
          </wp:inline>
        </w:drawing>
      </w:r>
    </w:p>
    <w:p w14:paraId="096E3F0E" w14:textId="6575ACF0" w:rsidR="002F0642" w:rsidRDefault="002F0642" w:rsidP="002F0642"/>
    <w:p w14:paraId="6E785D82" w14:textId="334EFF54" w:rsidR="002F0642" w:rsidRDefault="002F0642" w:rsidP="002F0642">
      <w:r>
        <w:t xml:space="preserve">Once the settings are complete, select </w:t>
      </w:r>
      <w:r w:rsidRPr="003F6D40">
        <w:rPr>
          <w:b/>
          <w:bCs/>
          <w:color w:val="00B050"/>
        </w:rPr>
        <w:t>IMPORT</w:t>
      </w:r>
      <w:r>
        <w:t>.</w:t>
      </w:r>
    </w:p>
    <w:p w14:paraId="69D94D8A" w14:textId="18B9CECF" w:rsidR="002F0642" w:rsidRDefault="002F0642" w:rsidP="000A274B">
      <w:r>
        <w:t>The project will now open.</w:t>
      </w:r>
    </w:p>
    <w:p w14:paraId="2B3FA933" w14:textId="27B9653F" w:rsidR="002F0642" w:rsidRPr="000A274B" w:rsidRDefault="00B92E19" w:rsidP="00B92E19">
      <w:pPr>
        <w:jc w:val="center"/>
      </w:pPr>
      <w:r w:rsidRPr="00B92E19">
        <w:rPr>
          <w:noProof/>
        </w:rPr>
        <w:drawing>
          <wp:inline distT="0" distB="0" distL="0" distR="0" wp14:anchorId="0E6DE507" wp14:editId="5286E2C9">
            <wp:extent cx="4411927" cy="2169197"/>
            <wp:effectExtent l="12700" t="12700" r="8255" b="152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cstate="hqprint">
                      <a:extLst>
                        <a:ext uri="{28A0092B-C50C-407E-A947-70E740481C1C}">
                          <a14:useLocalDpi xmlns:a14="http://schemas.microsoft.com/office/drawing/2010/main"/>
                        </a:ext>
                      </a:extLst>
                    </a:blip>
                    <a:stretch>
                      <a:fillRect/>
                    </a:stretch>
                  </pic:blipFill>
                  <pic:spPr>
                    <a:xfrm>
                      <a:off x="0" y="0"/>
                      <a:ext cx="4441329" cy="2183653"/>
                    </a:xfrm>
                    <a:prstGeom prst="rect">
                      <a:avLst/>
                    </a:prstGeom>
                    <a:ln>
                      <a:solidFill>
                        <a:schemeClr val="accent1"/>
                      </a:solidFill>
                    </a:ln>
                  </pic:spPr>
                </pic:pic>
              </a:graphicData>
            </a:graphic>
          </wp:inline>
        </w:drawing>
      </w:r>
    </w:p>
    <w:p w14:paraId="193C406F" w14:textId="77777777" w:rsidR="000A274B" w:rsidRDefault="000A274B" w:rsidP="00C41445">
      <w:pPr>
        <w:rPr>
          <w:color w:val="545659" w:themeColor="text1"/>
        </w:rPr>
      </w:pPr>
    </w:p>
    <w:p w14:paraId="479C70CD" w14:textId="57A044B5" w:rsidR="00C41445" w:rsidRDefault="00C41445" w:rsidP="00C41445">
      <w:pPr>
        <w:rPr>
          <w:color w:val="545659" w:themeColor="text1"/>
        </w:rPr>
      </w:pPr>
    </w:p>
    <w:p w14:paraId="3A78C499" w14:textId="77777777" w:rsidR="00C41445" w:rsidRDefault="00C41445" w:rsidP="00C41445">
      <w:pPr>
        <w:rPr>
          <w:color w:val="545659" w:themeColor="text1"/>
        </w:rPr>
      </w:pPr>
    </w:p>
    <w:p w14:paraId="6FF0557E" w14:textId="77777777" w:rsidR="00AB5401" w:rsidRDefault="00AB5401" w:rsidP="00AB5401">
      <w:pPr>
        <w:rPr>
          <w:color w:val="545659" w:themeColor="text1"/>
        </w:rPr>
      </w:pPr>
    </w:p>
    <w:p w14:paraId="7F17897C" w14:textId="1E15089E" w:rsidR="00B92E19" w:rsidRPr="00545BDB" w:rsidRDefault="00960045" w:rsidP="00545BDB">
      <w:pPr>
        <w:pStyle w:val="Heading1"/>
      </w:pPr>
      <w:bookmarkStart w:id="24" w:name="_Toc124933966"/>
      <w:r w:rsidRPr="00545BDB">
        <w:t xml:space="preserve">Landing Tasks </w:t>
      </w:r>
      <w:r w:rsidR="00B92E19" w:rsidRPr="00545BDB">
        <w:t>- SAP Qlik Cloud Data Integration Accelerators</w:t>
      </w:r>
      <w:bookmarkEnd w:id="24"/>
      <w:r w:rsidR="00B92E19" w:rsidRPr="00545BDB">
        <w:t xml:space="preserve"> </w:t>
      </w:r>
    </w:p>
    <w:p w14:paraId="1DC8A25D" w14:textId="1830B9D2" w:rsidR="00D451FF" w:rsidRDefault="00361551" w:rsidP="002A28F9">
      <w:pPr>
        <w:rPr>
          <w:color w:val="545659" w:themeColor="text1"/>
        </w:rPr>
      </w:pPr>
      <w:r w:rsidRPr="003F2888">
        <w:rPr>
          <w:color w:val="545659" w:themeColor="text1"/>
        </w:rPr>
        <w:drawing>
          <wp:inline distT="0" distB="0" distL="0" distR="0" wp14:anchorId="24AF8893" wp14:editId="2352BF05">
            <wp:extent cx="5622556" cy="3162688"/>
            <wp:effectExtent l="12700" t="12700" r="1651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6412" cy="3164857"/>
                    </a:xfrm>
                    <a:prstGeom prst="rect">
                      <a:avLst/>
                    </a:prstGeom>
                    <a:ln>
                      <a:solidFill>
                        <a:schemeClr val="accent1"/>
                      </a:solidFill>
                    </a:ln>
                  </pic:spPr>
                </pic:pic>
              </a:graphicData>
            </a:graphic>
          </wp:inline>
        </w:drawing>
      </w:r>
      <w:r w:rsidR="00C811F1">
        <w:rPr>
          <w:color w:val="545659" w:themeColor="text1"/>
        </w:rPr>
        <w:t>Let’s now look at the process to run the Accelerators:</w:t>
      </w:r>
    </w:p>
    <w:p w14:paraId="398344DC" w14:textId="54AEEEF3" w:rsidR="00C811F1" w:rsidRDefault="00C811F1" w:rsidP="002A28F9">
      <w:pPr>
        <w:rPr>
          <w:color w:val="545659" w:themeColor="text1"/>
        </w:rPr>
      </w:pPr>
    </w:p>
    <w:p w14:paraId="7C32D6C1" w14:textId="0415B550" w:rsidR="00BD43CD" w:rsidRDefault="003F6D40" w:rsidP="003F6D40">
      <w:pPr>
        <w:rPr>
          <w:color w:val="545659" w:themeColor="text1"/>
        </w:rPr>
      </w:pPr>
      <w:r>
        <w:rPr>
          <w:color w:val="545659" w:themeColor="text1"/>
        </w:rPr>
        <w:t>We will start at the LANDING layer. This is the first step where we move data from SAP into our chosen cloud database.</w:t>
      </w:r>
      <w:bookmarkStart w:id="25" w:name="_Toc47374303"/>
      <w:bookmarkStart w:id="26" w:name="_Toc48575911"/>
    </w:p>
    <w:p w14:paraId="36CC4F6E" w14:textId="4FD967CC" w:rsidR="003F6D40" w:rsidRDefault="00361551" w:rsidP="003F6D40">
      <w:pPr>
        <w:rPr>
          <w:color w:val="545659" w:themeColor="text1"/>
        </w:rPr>
      </w:pPr>
      <w:r w:rsidRPr="003F6D40">
        <w:rPr>
          <w:noProof/>
          <w:color w:val="545659" w:themeColor="text1"/>
        </w:rPr>
        <w:drawing>
          <wp:inline distT="0" distB="0" distL="0" distR="0" wp14:anchorId="545F1382" wp14:editId="7895CE70">
            <wp:extent cx="5685790" cy="3198495"/>
            <wp:effectExtent l="12700" t="12700" r="1651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85790" cy="3198495"/>
                    </a:xfrm>
                    <a:prstGeom prst="rect">
                      <a:avLst/>
                    </a:prstGeom>
                    <a:ln>
                      <a:solidFill>
                        <a:schemeClr val="accent1"/>
                      </a:solidFill>
                    </a:ln>
                  </pic:spPr>
                </pic:pic>
              </a:graphicData>
            </a:graphic>
          </wp:inline>
        </w:drawing>
      </w:r>
    </w:p>
    <w:p w14:paraId="561B288B" w14:textId="77777777" w:rsidR="00361551" w:rsidRDefault="00361551" w:rsidP="003F6D40">
      <w:pPr>
        <w:rPr>
          <w:color w:val="545659" w:themeColor="text1"/>
        </w:rPr>
      </w:pPr>
    </w:p>
    <w:p w14:paraId="6FB8A81B" w14:textId="3FDAF85A" w:rsidR="003F6D40" w:rsidRDefault="003F6D40" w:rsidP="003F6D40">
      <w:pPr>
        <w:rPr>
          <w:color w:val="545659" w:themeColor="text1"/>
        </w:rPr>
      </w:pPr>
      <w:r w:rsidRPr="003F6D40">
        <w:rPr>
          <w:color w:val="545659" w:themeColor="text1"/>
        </w:rPr>
        <w:t>We start this process by running PREPARE on all the Landing tasks</w:t>
      </w:r>
      <w:r>
        <w:rPr>
          <w:color w:val="545659" w:themeColor="text1"/>
        </w:rPr>
        <w:t>.</w:t>
      </w:r>
    </w:p>
    <w:p w14:paraId="5AB223C1" w14:textId="2EC03071" w:rsidR="003F6D40" w:rsidRDefault="7EDB0FC8" w:rsidP="003F6D40">
      <w:pPr>
        <w:rPr>
          <w:color w:val="545659" w:themeColor="text1"/>
        </w:rPr>
      </w:pPr>
      <w:r>
        <w:rPr>
          <w:noProof/>
        </w:rPr>
        <w:drawing>
          <wp:inline distT="0" distB="0" distL="0" distR="0" wp14:anchorId="1F2D5446" wp14:editId="1054F8C2">
            <wp:extent cx="2476222" cy="2020751"/>
            <wp:effectExtent l="12700" t="12700" r="13335"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6222" cy="2020751"/>
                    </a:xfrm>
                    <a:prstGeom prst="rect">
                      <a:avLst/>
                    </a:prstGeom>
                    <a:ln>
                      <a:solidFill>
                        <a:schemeClr val="accent1"/>
                      </a:solidFill>
                    </a:ln>
                  </pic:spPr>
                </pic:pic>
              </a:graphicData>
            </a:graphic>
          </wp:inline>
        </w:drawing>
      </w:r>
    </w:p>
    <w:p w14:paraId="3C1EA843" w14:textId="23961C47" w:rsidR="2950C907" w:rsidRDefault="2950C907" w:rsidP="2950C907">
      <w:pPr>
        <w:rPr>
          <w:color w:val="545659" w:themeColor="text1"/>
        </w:rPr>
      </w:pPr>
    </w:p>
    <w:p w14:paraId="1E0F2D34" w14:textId="2D6C56CD" w:rsidR="003F6D40" w:rsidRDefault="003F6D40" w:rsidP="003F6D40">
      <w:pPr>
        <w:rPr>
          <w:color w:val="545659" w:themeColor="text1"/>
        </w:rPr>
      </w:pPr>
      <w:r>
        <w:rPr>
          <w:color w:val="545659" w:themeColor="text1"/>
        </w:rPr>
        <w:t xml:space="preserve">We can run all the landing </w:t>
      </w:r>
      <w:r w:rsidRPr="003F6D40">
        <w:rPr>
          <w:b/>
          <w:bCs/>
          <w:color w:val="00B050"/>
        </w:rPr>
        <w:t>PREPARE</w:t>
      </w:r>
      <w:r>
        <w:rPr>
          <w:color w:val="545659" w:themeColor="text1"/>
        </w:rPr>
        <w:t xml:space="preserve"> tasks simultaneously. This process is executing the creation of the target DDL and tables in the cloud database.</w:t>
      </w:r>
    </w:p>
    <w:p w14:paraId="13FD74E9" w14:textId="304AB56A" w:rsidR="003F6D40" w:rsidRDefault="7EDB0FC8" w:rsidP="003F6D40">
      <w:pPr>
        <w:rPr>
          <w:color w:val="545659" w:themeColor="text1"/>
        </w:rPr>
      </w:pPr>
      <w:r>
        <w:rPr>
          <w:noProof/>
        </w:rPr>
        <w:drawing>
          <wp:inline distT="0" distB="0" distL="0" distR="0" wp14:anchorId="57C1075C" wp14:editId="32B69A5E">
            <wp:extent cx="4559300" cy="2920193"/>
            <wp:effectExtent l="12700" t="12700" r="12700" b="1397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4">
                      <a:extLst>
                        <a:ext uri="{28A0092B-C50C-407E-A947-70E740481C1C}">
                          <a14:useLocalDpi xmlns:a14="http://schemas.microsoft.com/office/drawing/2010/main"/>
                        </a:ext>
                      </a:extLst>
                    </a:blip>
                    <a:stretch>
                      <a:fillRect/>
                    </a:stretch>
                  </pic:blipFill>
                  <pic:spPr>
                    <a:xfrm>
                      <a:off x="0" y="0"/>
                      <a:ext cx="4567810" cy="2925644"/>
                    </a:xfrm>
                    <a:prstGeom prst="rect">
                      <a:avLst/>
                    </a:prstGeom>
                    <a:ln>
                      <a:solidFill>
                        <a:schemeClr val="accent1"/>
                      </a:solidFill>
                    </a:ln>
                  </pic:spPr>
                </pic:pic>
              </a:graphicData>
            </a:graphic>
          </wp:inline>
        </w:drawing>
      </w:r>
    </w:p>
    <w:p w14:paraId="7291210A" w14:textId="62E4A9B5" w:rsidR="2950C907" w:rsidRDefault="2950C907" w:rsidP="2950C907">
      <w:pPr>
        <w:rPr>
          <w:color w:val="545659" w:themeColor="text1"/>
        </w:rPr>
      </w:pPr>
    </w:p>
    <w:p w14:paraId="3D1E6D2A" w14:textId="781A67DA" w:rsidR="003F6D40" w:rsidRDefault="7EDB0FC8" w:rsidP="003F6D40">
      <w:pPr>
        <w:rPr>
          <w:color w:val="545659" w:themeColor="text1"/>
        </w:rPr>
      </w:pPr>
      <w:r w:rsidRPr="2950C907">
        <w:rPr>
          <w:color w:val="545659" w:themeColor="text1"/>
        </w:rPr>
        <w:t>On</w:t>
      </w:r>
      <w:r w:rsidR="322DF27F" w:rsidRPr="2950C907">
        <w:rPr>
          <w:color w:val="545659" w:themeColor="text1"/>
        </w:rPr>
        <w:t>c</w:t>
      </w:r>
      <w:r w:rsidRPr="2950C907">
        <w:rPr>
          <w:color w:val="545659" w:themeColor="text1"/>
        </w:rPr>
        <w:t xml:space="preserve">e complete the task will show “Ready to Run”. Go ahead and </w:t>
      </w:r>
      <w:r w:rsidRPr="2950C907">
        <w:rPr>
          <w:b/>
          <w:bCs/>
          <w:color w:val="00B050"/>
        </w:rPr>
        <w:t>RUN</w:t>
      </w:r>
      <w:r w:rsidRPr="2950C907">
        <w:rPr>
          <w:color w:val="545659" w:themeColor="text1"/>
        </w:rPr>
        <w:t xml:space="preserve"> each task. This may take some time based on the size of the data and the computing power of the warehouse/database chosen. </w:t>
      </w:r>
      <w:r w:rsidR="7201D5A2" w:rsidRPr="2950C907">
        <w:rPr>
          <w:color w:val="545659" w:themeColor="text1"/>
        </w:rPr>
        <w:t>Once the base data has been loaded as the processes will move into active CDC mode automatically (except for trigger based dimensions).</w:t>
      </w:r>
    </w:p>
    <w:p w14:paraId="5FB2FC74" w14:textId="64B4DC78" w:rsidR="00960045" w:rsidRPr="00545BDB" w:rsidRDefault="00960045" w:rsidP="00545BDB">
      <w:pPr>
        <w:pStyle w:val="Heading1"/>
      </w:pPr>
      <w:bookmarkStart w:id="27" w:name="_Toc124933967"/>
      <w:r w:rsidRPr="00545BDB">
        <w:rPr>
          <w:noProof/>
        </w:rPr>
        <w:drawing>
          <wp:anchor distT="0" distB="0" distL="114300" distR="114300" simplePos="0" relativeHeight="251658248" behindDoc="0" locked="0" layoutInCell="1" allowOverlap="1" wp14:anchorId="54AB36CC" wp14:editId="02DDC927">
            <wp:simplePos x="0" y="0"/>
            <wp:positionH relativeFrom="column">
              <wp:posOffset>-133985</wp:posOffset>
            </wp:positionH>
            <wp:positionV relativeFrom="paragraph">
              <wp:posOffset>919624</wp:posOffset>
            </wp:positionV>
            <wp:extent cx="5847469" cy="3289201"/>
            <wp:effectExtent l="12700" t="12700" r="7620" b="133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5847469" cy="328920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456C0BE0" w:rsidRPr="00545BDB">
        <w:t>Storage Tasks - SAP Qlik Cloud Data Integration Accelerators</w:t>
      </w:r>
      <w:bookmarkEnd w:id="27"/>
      <w:r w:rsidR="456C0BE0" w:rsidRPr="00545BDB">
        <w:t xml:space="preserve"> </w:t>
      </w:r>
    </w:p>
    <w:p w14:paraId="01BBF6A5" w14:textId="77777777" w:rsidR="00545BDB" w:rsidRDefault="00545BDB" w:rsidP="00960045">
      <w:pPr>
        <w:rPr>
          <w:color w:val="545659" w:themeColor="text1"/>
        </w:rPr>
      </w:pPr>
    </w:p>
    <w:p w14:paraId="28886746" w14:textId="3073B3B1" w:rsidR="00960045" w:rsidRDefault="00960045" w:rsidP="00960045">
      <w:pPr>
        <w:rPr>
          <w:color w:val="545659" w:themeColor="text1"/>
        </w:rPr>
      </w:pPr>
      <w:r>
        <w:rPr>
          <w:color w:val="545659" w:themeColor="text1"/>
        </w:rPr>
        <w:t xml:space="preserve">We now start the process of </w:t>
      </w:r>
      <w:r w:rsidR="005B59F2">
        <w:rPr>
          <w:color w:val="545659" w:themeColor="text1"/>
        </w:rPr>
        <w:t>changing</w:t>
      </w:r>
      <w:r>
        <w:rPr>
          <w:color w:val="545659" w:themeColor="text1"/>
        </w:rPr>
        <w:t xml:space="preserve"> the columns, adding keys, and renaming from SAP shorthand to business-friendly names.  This process is non-materialized and runs on top of the STORAGE layer. 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w:t>
      </w:r>
      <w:r w:rsidR="00545BDB">
        <w:rPr>
          <w:color w:val="545659" w:themeColor="text1"/>
        </w:rPr>
        <w:t>Storage layer tasks.</w:t>
      </w:r>
    </w:p>
    <w:p w14:paraId="2C89C448" w14:textId="76242B4B" w:rsidR="00D06912" w:rsidRDefault="00B30F05" w:rsidP="00B30F05">
      <w:pPr>
        <w:jc w:val="center"/>
        <w:rPr>
          <w:color w:val="545659" w:themeColor="text1"/>
        </w:rPr>
      </w:pPr>
      <w:r w:rsidRPr="00545BDB">
        <w:rPr>
          <w:noProof/>
          <w:color w:val="545659" w:themeColor="text1"/>
        </w:rPr>
        <w:drawing>
          <wp:inline distT="0" distB="0" distL="0" distR="0" wp14:anchorId="649DD1A8" wp14:editId="15810C26">
            <wp:extent cx="1964955" cy="2439038"/>
            <wp:effectExtent l="12700" t="12700" r="16510" b="1206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a:stretch>
                      <a:fillRect/>
                    </a:stretch>
                  </pic:blipFill>
                  <pic:spPr>
                    <a:xfrm>
                      <a:off x="0" y="0"/>
                      <a:ext cx="1987711" cy="2467284"/>
                    </a:xfrm>
                    <a:prstGeom prst="rect">
                      <a:avLst/>
                    </a:prstGeom>
                    <a:ln>
                      <a:solidFill>
                        <a:schemeClr val="accent1"/>
                      </a:solidFill>
                    </a:ln>
                  </pic:spPr>
                </pic:pic>
              </a:graphicData>
            </a:graphic>
          </wp:inline>
        </w:drawing>
      </w:r>
    </w:p>
    <w:p w14:paraId="4B9EAE8A" w14:textId="77777777" w:rsidR="00B30F05" w:rsidRDefault="00B30F05" w:rsidP="00B30F05">
      <w:pPr>
        <w:jc w:val="center"/>
        <w:rPr>
          <w:color w:val="545659" w:themeColor="text1"/>
        </w:rPr>
      </w:pPr>
    </w:p>
    <w:p w14:paraId="42E76D1C" w14:textId="13B80D22" w:rsidR="00D06912" w:rsidRDefault="00D06912" w:rsidP="00960045">
      <w:pPr>
        <w:rPr>
          <w:color w:val="545659" w:themeColor="text1"/>
        </w:rPr>
      </w:pPr>
      <w:r>
        <w:rPr>
          <w:color w:val="545659" w:themeColor="text1"/>
        </w:rPr>
        <w:t xml:space="preserve">For the HOW we </w:t>
      </w:r>
      <w:r w:rsidR="00B30F05">
        <w:rPr>
          <w:color w:val="545659" w:themeColor="text1"/>
        </w:rPr>
        <w:t>mapped the SAP metadata to the correct names, read this article:</w:t>
      </w:r>
    </w:p>
    <w:p w14:paraId="28DFDCA6" w14:textId="77777777" w:rsidR="00B30F05" w:rsidRDefault="00B30F05" w:rsidP="00960045">
      <w:pPr>
        <w:rPr>
          <w:color w:val="545659" w:themeColor="text1"/>
        </w:rPr>
      </w:pPr>
    </w:p>
    <w:p w14:paraId="111CFBEE" w14:textId="42C4AC73" w:rsidR="00B30F05" w:rsidRDefault="00FF2EE6" w:rsidP="00960045">
      <w:pPr>
        <w:rPr>
          <w:color w:val="545659" w:themeColor="text1"/>
        </w:rPr>
      </w:pPr>
      <w:hyperlink r:id="rId37" w:history="1">
        <w:r w:rsidR="00B30F05" w:rsidRPr="00157E67">
          <w:rPr>
            <w:rStyle w:val="Hyperlink"/>
          </w:rPr>
          <w:t>https://community.qlik.com/t5/Official-Support-Articles/Qlik-Cloud-Data-Integration-The-SAP-Secret-Decoder-Ring/ta-p/1993515</w:t>
        </w:r>
      </w:hyperlink>
    </w:p>
    <w:p w14:paraId="19B0BDC8" w14:textId="77777777" w:rsidR="00B30F05" w:rsidRDefault="00B30F05" w:rsidP="00960045">
      <w:pPr>
        <w:rPr>
          <w:color w:val="545659" w:themeColor="text1"/>
        </w:rPr>
      </w:pPr>
    </w:p>
    <w:p w14:paraId="45FEFC5B" w14:textId="604C7679" w:rsidR="00B30F05" w:rsidRDefault="00B30F05" w:rsidP="00960045">
      <w:pPr>
        <w:rPr>
          <w:color w:val="545659" w:themeColor="text1"/>
        </w:rPr>
      </w:pPr>
      <w:r>
        <w:rPr>
          <w:color w:val="545659" w:themeColor="text1"/>
        </w:rPr>
        <w:t xml:space="preserve">It also contains the app to generate the preferred SAP names in any language (English is the default) </w:t>
      </w:r>
    </w:p>
    <w:p w14:paraId="7139259E" w14:textId="31EC90D5" w:rsidR="00545BDB" w:rsidRDefault="00545BDB" w:rsidP="00960045">
      <w:pPr>
        <w:rPr>
          <w:color w:val="545659" w:themeColor="text1"/>
        </w:rPr>
      </w:pPr>
    </w:p>
    <w:p w14:paraId="4A567691" w14:textId="2DE92213" w:rsidR="00545BDB" w:rsidRDefault="00545BDB" w:rsidP="00545BDB">
      <w:pPr>
        <w:pStyle w:val="Heading1"/>
      </w:pPr>
      <w:bookmarkStart w:id="28" w:name="_Toc124933968"/>
      <w:bookmarkEnd w:id="25"/>
      <w:bookmarkEnd w:id="26"/>
      <w:r>
        <w:t>Transformation Tasks - SAP Qlik Cloud Data Integration Accelerators</w:t>
      </w:r>
      <w:bookmarkEnd w:id="28"/>
      <w:r w:rsidRPr="00985244">
        <w:t xml:space="preserve"> </w:t>
      </w:r>
    </w:p>
    <w:p w14:paraId="76A356BE" w14:textId="211448CC" w:rsidR="00BD43CD" w:rsidRDefault="001E1435" w:rsidP="00545BDB">
      <w:pPr>
        <w:rPr>
          <w:color w:val="545659" w:themeColor="text1"/>
        </w:rPr>
      </w:pPr>
      <w:r>
        <w:rPr>
          <w:color w:val="545659" w:themeColor="text1"/>
        </w:rPr>
        <w:t>We now need to</w:t>
      </w:r>
      <w:r w:rsidR="00545BDB" w:rsidRPr="00545BDB">
        <w:rPr>
          <w:color w:val="545659" w:themeColor="text1"/>
        </w:rPr>
        <w:t xml:space="preserve"> start </w:t>
      </w:r>
      <w:r>
        <w:rPr>
          <w:color w:val="545659" w:themeColor="text1"/>
        </w:rPr>
        <w:t>altering the SAP data into a more analytics ready shape using ETL capabilities, as well as prepare the data for Data Mart by creating the relationships between the tables.</w:t>
      </w:r>
    </w:p>
    <w:p w14:paraId="22397D66" w14:textId="128C69E1" w:rsidR="001E1435" w:rsidRDefault="001E1435" w:rsidP="00545BDB">
      <w:pPr>
        <w:rPr>
          <w:color w:val="545659" w:themeColor="text1"/>
        </w:rPr>
      </w:pPr>
    </w:p>
    <w:p w14:paraId="2FC69C94" w14:textId="43665E4B" w:rsidR="001E1435" w:rsidRDefault="005B59F2" w:rsidP="00545BDB">
      <w:pPr>
        <w:rPr>
          <w:color w:val="545659" w:themeColor="text1"/>
        </w:rPr>
      </w:pPr>
      <w:r w:rsidRPr="005B59F2">
        <w:rPr>
          <w:noProof/>
          <w:color w:val="545659" w:themeColor="text1"/>
        </w:rPr>
        <w:drawing>
          <wp:inline distT="0" distB="0" distL="0" distR="0" wp14:anchorId="64E05D0C" wp14:editId="70C151A7">
            <wp:extent cx="5943600" cy="3343275"/>
            <wp:effectExtent l="12700" t="12700" r="1270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a:ln>
                      <a:solidFill>
                        <a:schemeClr val="accent1"/>
                      </a:solidFill>
                    </a:ln>
                  </pic:spPr>
                </pic:pic>
              </a:graphicData>
            </a:graphic>
          </wp:inline>
        </w:drawing>
      </w:r>
    </w:p>
    <w:p w14:paraId="493C2901" w14:textId="747490C4" w:rsidR="005B59F2" w:rsidRDefault="005B59F2" w:rsidP="00545BDB">
      <w:pPr>
        <w:rPr>
          <w:color w:val="545659" w:themeColor="text1"/>
        </w:rPr>
      </w:pPr>
    </w:p>
    <w:p w14:paraId="3BD5A3EA" w14:textId="0D78C1C4" w:rsidR="005B59F2" w:rsidRDefault="005B59F2" w:rsidP="005B59F2">
      <w:pPr>
        <w:rPr>
          <w:color w:val="545659" w:themeColor="text1"/>
        </w:rPr>
      </w:pPr>
      <w:r>
        <w:rPr>
          <w:color w:val="545659" w:themeColor="text1"/>
        </w:rPr>
        <w:t xml:space="preserve">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Storage layer tasks.</w:t>
      </w:r>
      <w:r w:rsidR="00D00108">
        <w:rPr>
          <w:color w:val="545659" w:themeColor="text1"/>
        </w:rPr>
        <w:t xml:space="preserve"> Note – run the “</w:t>
      </w:r>
      <w:r w:rsidR="00D00108" w:rsidRPr="00D00108">
        <w:rPr>
          <w:b/>
          <w:bCs/>
          <w:color w:val="545659" w:themeColor="text1"/>
          <w:u w:val="single"/>
        </w:rPr>
        <w:t>Common Dims Transform First</w:t>
      </w:r>
      <w:r w:rsidR="00D00108">
        <w:rPr>
          <w:color w:val="545659" w:themeColor="text1"/>
        </w:rPr>
        <w:t>”</w:t>
      </w:r>
    </w:p>
    <w:p w14:paraId="65DEBC1C" w14:textId="2CE37396" w:rsidR="005B59F2" w:rsidRDefault="005B59F2" w:rsidP="005B59F2">
      <w:pPr>
        <w:rPr>
          <w:color w:val="545659" w:themeColor="text1"/>
        </w:rPr>
      </w:pPr>
    </w:p>
    <w:p w14:paraId="2CD60D2C" w14:textId="3F128A19" w:rsidR="005B59F2" w:rsidRDefault="00D00108" w:rsidP="00D00108">
      <w:pPr>
        <w:jc w:val="center"/>
        <w:rPr>
          <w:color w:val="545659" w:themeColor="text1"/>
        </w:rPr>
      </w:pPr>
      <w:r w:rsidRPr="00D00108">
        <w:rPr>
          <w:noProof/>
          <w:color w:val="545659" w:themeColor="text1"/>
        </w:rPr>
        <w:drawing>
          <wp:inline distT="0" distB="0" distL="0" distR="0" wp14:anchorId="6B261257" wp14:editId="450DD789">
            <wp:extent cx="1902219" cy="2483997"/>
            <wp:effectExtent l="0" t="0" r="3175" b="571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9"/>
                    <a:stretch>
                      <a:fillRect/>
                    </a:stretch>
                  </pic:blipFill>
                  <pic:spPr>
                    <a:xfrm>
                      <a:off x="0" y="0"/>
                      <a:ext cx="1909974" cy="2494123"/>
                    </a:xfrm>
                    <a:prstGeom prst="rect">
                      <a:avLst/>
                    </a:prstGeom>
                  </pic:spPr>
                </pic:pic>
              </a:graphicData>
            </a:graphic>
          </wp:inline>
        </w:drawing>
      </w:r>
    </w:p>
    <w:p w14:paraId="0AEAEC97" w14:textId="7039AEA4" w:rsidR="00D00108" w:rsidRDefault="00D00108" w:rsidP="00D00108">
      <w:pPr>
        <w:pStyle w:val="Heading1"/>
      </w:pPr>
      <w:bookmarkStart w:id="29" w:name="_Toc124933969"/>
      <w:r>
        <w:t>Data Mart Tasks - SAP Qlik Cloud Data Integration Accelerators</w:t>
      </w:r>
      <w:bookmarkEnd w:id="29"/>
      <w:r w:rsidRPr="00985244">
        <w:t xml:space="preserve"> </w:t>
      </w:r>
    </w:p>
    <w:p w14:paraId="4548A711" w14:textId="5094EA20" w:rsidR="00D00108" w:rsidRDefault="00D00108" w:rsidP="00D00108">
      <w:pPr>
        <w:rPr>
          <w:color w:val="545659" w:themeColor="text1"/>
        </w:rPr>
      </w:pPr>
      <w:r>
        <w:rPr>
          <w:color w:val="545659" w:themeColor="text1"/>
        </w:rPr>
        <w:t>We now need to</w:t>
      </w:r>
      <w:r w:rsidRPr="00545BDB">
        <w:rPr>
          <w:color w:val="545659" w:themeColor="text1"/>
        </w:rPr>
        <w:t xml:space="preserve"> </w:t>
      </w:r>
      <w:r>
        <w:rPr>
          <w:color w:val="545659" w:themeColor="text1"/>
        </w:rPr>
        <w:t xml:space="preserve">run the final stage of deployment in Qlik Cloud Data Integration, the Data Mart tasks. </w:t>
      </w:r>
      <w:r w:rsidR="002E7ED2">
        <w:rPr>
          <w:color w:val="545659" w:themeColor="text1"/>
        </w:rPr>
        <w:br/>
      </w:r>
    </w:p>
    <w:p w14:paraId="2FCF1A29" w14:textId="1A88F334" w:rsidR="00D00108" w:rsidRDefault="00D00108" w:rsidP="00D00108">
      <w:pPr>
        <w:rPr>
          <w:color w:val="545659" w:themeColor="text1"/>
        </w:rPr>
      </w:pPr>
      <w:r w:rsidRPr="00D00108">
        <w:rPr>
          <w:noProof/>
          <w:color w:val="545659" w:themeColor="text1"/>
        </w:rPr>
        <w:drawing>
          <wp:inline distT="0" distB="0" distL="0" distR="0" wp14:anchorId="12E6CDE9" wp14:editId="556791C5">
            <wp:extent cx="5943600" cy="3343275"/>
            <wp:effectExtent l="12700" t="12700" r="1270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a:ln>
                      <a:solidFill>
                        <a:schemeClr val="accent1"/>
                      </a:solidFill>
                    </a:ln>
                  </pic:spPr>
                </pic:pic>
              </a:graphicData>
            </a:graphic>
          </wp:inline>
        </w:drawing>
      </w:r>
    </w:p>
    <w:p w14:paraId="4503343F" w14:textId="4E7F1304" w:rsidR="00545BDB" w:rsidRDefault="00545BDB" w:rsidP="00545BDB">
      <w:pPr>
        <w:rPr>
          <w:color w:val="545659" w:themeColor="text1"/>
        </w:rPr>
      </w:pPr>
    </w:p>
    <w:p w14:paraId="7C096754" w14:textId="15ED6DAB" w:rsidR="00D00108" w:rsidRDefault="00D00108" w:rsidP="00545BDB">
      <w:pPr>
        <w:rPr>
          <w:color w:val="545659" w:themeColor="text1"/>
        </w:rPr>
      </w:pPr>
      <w:r>
        <w:rPr>
          <w:color w:val="545659" w:themeColor="text1"/>
        </w:rPr>
        <w:t xml:space="preserve">Like before, we execute the </w:t>
      </w:r>
      <w:r w:rsidRPr="00545BDB">
        <w:rPr>
          <w:color w:val="00B050"/>
        </w:rPr>
        <w:t>PREPARE</w:t>
      </w:r>
      <w:r>
        <w:rPr>
          <w:color w:val="545659" w:themeColor="text1"/>
        </w:rPr>
        <w:t xml:space="preserve"> and then </w:t>
      </w:r>
      <w:r w:rsidRPr="00545BDB">
        <w:rPr>
          <w:color w:val="00B050"/>
        </w:rPr>
        <w:t>RUN</w:t>
      </w:r>
      <w:r>
        <w:rPr>
          <w:color w:val="00B050"/>
        </w:rPr>
        <w:t xml:space="preserve">. </w:t>
      </w:r>
      <w:r>
        <w:rPr>
          <w:color w:val="545659" w:themeColor="text1"/>
        </w:rPr>
        <w:t xml:space="preserve">Once this is complete, the SAP Accelerators for Qlik Cloud Data Integration have been deployed. The entire </w:t>
      </w:r>
      <w:r w:rsidR="002E7ED2">
        <w:rPr>
          <w:color w:val="545659" w:themeColor="text1"/>
        </w:rPr>
        <w:t xml:space="preserve">data preparation component of the </w:t>
      </w:r>
      <w:r>
        <w:rPr>
          <w:color w:val="545659" w:themeColor="text1"/>
        </w:rPr>
        <w:t>project is now complete, and we move into the Analytics stage of the project</w:t>
      </w:r>
      <w:r w:rsidR="002E7ED2">
        <w:rPr>
          <w:color w:val="545659" w:themeColor="text1"/>
        </w:rPr>
        <w:t>.</w:t>
      </w:r>
    </w:p>
    <w:p w14:paraId="6BA13409" w14:textId="77777777" w:rsidR="00D00108" w:rsidRPr="00D00108" w:rsidRDefault="00D00108" w:rsidP="00545BDB">
      <w:pPr>
        <w:rPr>
          <w:color w:val="545659" w:themeColor="text1"/>
        </w:rPr>
      </w:pPr>
    </w:p>
    <w:p w14:paraId="1B8F96F3" w14:textId="10BB9108" w:rsidR="00545BDB" w:rsidRDefault="00877317" w:rsidP="00877317">
      <w:pPr>
        <w:jc w:val="center"/>
        <w:rPr>
          <w:color w:val="545659" w:themeColor="text1"/>
        </w:rPr>
      </w:pPr>
      <w:r w:rsidRPr="00877317">
        <w:rPr>
          <w:noProof/>
          <w:color w:val="545659" w:themeColor="text1"/>
        </w:rPr>
        <w:drawing>
          <wp:inline distT="0" distB="0" distL="0" distR="0" wp14:anchorId="06B796FB" wp14:editId="499DB205">
            <wp:extent cx="5219422" cy="2198180"/>
            <wp:effectExtent l="12700" t="12700" r="13335" b="1206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1"/>
                    <a:stretch>
                      <a:fillRect/>
                    </a:stretch>
                  </pic:blipFill>
                  <pic:spPr>
                    <a:xfrm>
                      <a:off x="0" y="0"/>
                      <a:ext cx="5236764" cy="2205483"/>
                    </a:xfrm>
                    <a:prstGeom prst="rect">
                      <a:avLst/>
                    </a:prstGeom>
                    <a:ln>
                      <a:solidFill>
                        <a:schemeClr val="accent1"/>
                      </a:solidFill>
                    </a:ln>
                  </pic:spPr>
                </pic:pic>
              </a:graphicData>
            </a:graphic>
          </wp:inline>
        </w:drawing>
      </w:r>
      <w:r w:rsidR="00545BDB">
        <w:rPr>
          <w:color w:val="545659" w:themeColor="text1"/>
        </w:rPr>
        <w:br w:type="page"/>
      </w:r>
    </w:p>
    <w:p w14:paraId="6B203C0A" w14:textId="52356460" w:rsidR="002E7ED2" w:rsidRPr="00985244" w:rsidRDefault="002E7ED2" w:rsidP="002E7ED2">
      <w:pPr>
        <w:pStyle w:val="MainSubTitle"/>
        <w:rPr>
          <w:rFonts w:ascii="Arial" w:eastAsia="Arial" w:hAnsi="Arial"/>
        </w:rPr>
      </w:pPr>
      <w:bookmarkStart w:id="30" w:name="_Toc124933970"/>
      <w:r w:rsidRPr="00985244">
        <w:rPr>
          <w:rStyle w:val="Heading1Char"/>
        </w:rPr>
        <w:t>Understanding the Qlik Sense Accelerator Applications</w:t>
      </w:r>
      <w:bookmarkEnd w:id="30"/>
      <w:r>
        <w:rPr>
          <w:rStyle w:val="Heading1Char"/>
        </w:rPr>
        <w:br/>
      </w:r>
    </w:p>
    <w:p w14:paraId="4EAC385A" w14:textId="60720262" w:rsidR="002E7ED2" w:rsidRPr="00985244" w:rsidRDefault="7C2C60A0" w:rsidP="002E7ED2">
      <w:r>
        <w:t xml:space="preserve">The “SAP </w:t>
      </w:r>
      <w:r w:rsidR="6034246D">
        <w:t>Extract</w:t>
      </w:r>
      <w:r w:rsidR="056E63D4">
        <w:t xml:space="preserve"> (</w:t>
      </w:r>
      <w:r w:rsidR="6034246D">
        <w:t>QCDI</w:t>
      </w:r>
      <w:r w:rsidR="056E63D4">
        <w:t>)</w:t>
      </w:r>
      <w:r>
        <w:t xml:space="preserve">” application simply loads the raw data from every table, for each of the data marts and stores it in its raw format to QVD’s. </w:t>
      </w:r>
    </w:p>
    <w:p w14:paraId="3FFAC41D" w14:textId="77777777" w:rsidR="002E7ED2" w:rsidRPr="00985244" w:rsidRDefault="002E7ED2" w:rsidP="002E7ED2"/>
    <w:p w14:paraId="12426A33" w14:textId="01C4DA8B" w:rsidR="002E7ED2" w:rsidRPr="00985244" w:rsidRDefault="002E7ED2" w:rsidP="002E7ED2">
      <w:r w:rsidRPr="00985244">
        <w:t>The SAP Orders to Cash (</w:t>
      </w:r>
      <w:r w:rsidR="001F78EC">
        <w:t>QCDI</w:t>
      </w:r>
      <w:r w:rsidRPr="00985244">
        <w:t xml:space="preserve">) application loads the raw QVD’s and goes through a bunch of denormalization and aliasing steps to create a more human friendly and readily consumable Qlik data model. </w:t>
      </w:r>
      <w:r w:rsidR="001F78EC">
        <w:t>SAP Financial Analytics (QCDI) and SAP Inventory Management (QCDI) load directly from the base SAP QVDs.</w:t>
      </w:r>
    </w:p>
    <w:p w14:paraId="18F0DBF4" w14:textId="77777777" w:rsidR="002E7ED2" w:rsidRPr="00985244" w:rsidRDefault="002E7ED2" w:rsidP="002E7ED2"/>
    <w:p w14:paraId="6B32E6AC" w14:textId="3F422656" w:rsidR="002E7ED2" w:rsidRPr="00985244" w:rsidRDefault="002E7ED2" w:rsidP="002E7ED2">
      <w:pPr>
        <w:ind w:left="720"/>
        <w:rPr>
          <w:i/>
        </w:rPr>
      </w:pPr>
      <w:r w:rsidRPr="00985244">
        <w:rPr>
          <w:i/>
        </w:rPr>
        <w:t xml:space="preserve">The question often arises “Why not just do </w:t>
      </w:r>
      <w:r w:rsidR="001F78EC">
        <w:rPr>
          <w:i/>
        </w:rPr>
        <w:t>all</w:t>
      </w:r>
      <w:r w:rsidRPr="00985244">
        <w:rPr>
          <w:i/>
        </w:rPr>
        <w:t xml:space="preserve"> steps in 1 application?” </w:t>
      </w:r>
    </w:p>
    <w:p w14:paraId="1AC835D2" w14:textId="77777777" w:rsidR="002E7ED2" w:rsidRPr="00985244" w:rsidRDefault="002E7ED2" w:rsidP="002E7ED2">
      <w:pPr>
        <w:ind w:left="720"/>
        <w:rPr>
          <w:i/>
        </w:rPr>
      </w:pPr>
      <w:r w:rsidRPr="00985244">
        <w:rPr>
          <w:i/>
        </w:rPr>
        <w:t>The answer is always “In our test environment we can’t do incremental loads because data is never changed. So</w:t>
      </w:r>
      <w:r w:rsidRPr="00985244">
        <w:rPr>
          <w:i/>
          <w:iCs/>
        </w:rPr>
        <w:t>,</w:t>
      </w:r>
      <w:r w:rsidRPr="00985244">
        <w:rPr>
          <w:i/>
        </w:rPr>
        <w:t xml:space="preserve"> after any POC you will need to modify the process to load the batched changes incrementally, merge the data with the existing raw data, then run the “denormalization” application. </w:t>
      </w:r>
    </w:p>
    <w:p w14:paraId="0DC56AF8" w14:textId="77777777" w:rsidR="002E7ED2" w:rsidRPr="00985244" w:rsidRDefault="002E7ED2" w:rsidP="002E7ED2"/>
    <w:p w14:paraId="69A56FFA" w14:textId="5553638D" w:rsidR="002E7ED2" w:rsidRPr="00985244" w:rsidRDefault="7C2C60A0" w:rsidP="002E7ED2">
      <w:r>
        <w:t xml:space="preserve">The SAP </w:t>
      </w:r>
      <w:r w:rsidR="056E63D4">
        <w:t>QCDI</w:t>
      </w:r>
      <w:r>
        <w:t xml:space="preserve"> application</w:t>
      </w:r>
      <w:r w:rsidR="056E63D4">
        <w:t>s</w:t>
      </w:r>
      <w:r>
        <w:t xml:space="preserve"> load the denormalized QVD’s and </w:t>
      </w:r>
      <w:r w:rsidR="44CBA327">
        <w:t>construct</w:t>
      </w:r>
      <w:r>
        <w:t xml:space="preserve"> several data island tables used for KPI’s and </w:t>
      </w:r>
      <w:r w:rsidR="056E63D4">
        <w:t>analysis and</w:t>
      </w:r>
      <w:r>
        <w:t xml:space="preserve"> builds a ton of variables that can be used as needed. </w:t>
      </w:r>
    </w:p>
    <w:p w14:paraId="0AC5B964" w14:textId="62A490A7" w:rsidR="002E7ED2" w:rsidRDefault="001F78EC" w:rsidP="002E7ED2">
      <w:r w:rsidRPr="001F78EC">
        <w:rPr>
          <w:noProof/>
        </w:rPr>
        <w:drawing>
          <wp:inline distT="0" distB="0" distL="0" distR="0" wp14:anchorId="419D0BE8" wp14:editId="7C159290">
            <wp:extent cx="5943600" cy="3363595"/>
            <wp:effectExtent l="12700" t="12700" r="12700" b="146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5943600" cy="3363595"/>
                    </a:xfrm>
                    <a:prstGeom prst="rect">
                      <a:avLst/>
                    </a:prstGeom>
                    <a:ln>
                      <a:solidFill>
                        <a:schemeClr val="tx2"/>
                      </a:solidFill>
                    </a:ln>
                  </pic:spPr>
                </pic:pic>
              </a:graphicData>
            </a:graphic>
          </wp:inline>
        </w:drawing>
      </w:r>
    </w:p>
    <w:p w14:paraId="5E4E37B3" w14:textId="77777777" w:rsidR="001F78EC" w:rsidRPr="00985244" w:rsidRDefault="001F78EC" w:rsidP="002E7ED2"/>
    <w:p w14:paraId="08B0C5DC" w14:textId="0D858567" w:rsidR="002E7ED2" w:rsidRPr="00985244" w:rsidRDefault="002E7ED2" w:rsidP="002E7ED2"/>
    <w:p w14:paraId="00A350B5" w14:textId="77777777" w:rsidR="002E7ED2" w:rsidRPr="00985244" w:rsidRDefault="002E7ED2" w:rsidP="002E7ED2"/>
    <w:p w14:paraId="145BE3AF" w14:textId="77777777" w:rsidR="002E7ED2" w:rsidRPr="00985244" w:rsidRDefault="002E7ED2" w:rsidP="002E7ED2">
      <w:r w:rsidRPr="00985244">
        <w:br w:type="page"/>
      </w:r>
    </w:p>
    <w:p w14:paraId="243A5F55" w14:textId="77777777" w:rsidR="002E7ED2" w:rsidRPr="00985244" w:rsidRDefault="002E7ED2" w:rsidP="002E7ED2">
      <w:pPr>
        <w:pStyle w:val="Heading1"/>
        <w:rPr>
          <w:rFonts w:ascii="Arial" w:eastAsia="Arial" w:hAnsi="Arial"/>
        </w:rPr>
      </w:pPr>
      <w:bookmarkStart w:id="31" w:name="_Toc124933971"/>
      <w:r w:rsidRPr="00985244">
        <w:t>Install the Qlik Sense Accelerator Applications</w:t>
      </w:r>
      <w:bookmarkEnd w:id="31"/>
    </w:p>
    <w:p w14:paraId="6E680C0A" w14:textId="77777777" w:rsidR="002E7ED2" w:rsidRPr="00985244" w:rsidRDefault="002E7ED2" w:rsidP="002E7ED2">
      <w:r w:rsidRPr="00985244">
        <w:rPr>
          <w:color w:val="00B050"/>
        </w:rPr>
        <w:t>Step 1</w:t>
      </w:r>
      <w:r w:rsidRPr="00985244">
        <w:t>: Create a new Shared Space in the SaaS Tenant</w:t>
      </w:r>
    </w:p>
    <w:p w14:paraId="28A2E11F" w14:textId="3231A4DC" w:rsidR="002E7ED2" w:rsidRPr="00733F7B" w:rsidRDefault="002E7ED2" w:rsidP="002E7ED2">
      <w:r w:rsidRPr="00985244">
        <w:t xml:space="preserve">Name the space </w:t>
      </w:r>
      <w:r w:rsidRPr="00733F7B">
        <w:rPr>
          <w:color w:val="545659" w:themeColor="text1"/>
        </w:rPr>
        <w:t>SAP_</w:t>
      </w:r>
      <w:r w:rsidR="000A3BB9" w:rsidRPr="00733F7B">
        <w:rPr>
          <w:color w:val="545659" w:themeColor="text1"/>
        </w:rPr>
        <w:t>QCDI</w:t>
      </w:r>
      <w:r w:rsidR="00733F7B" w:rsidRPr="00733F7B">
        <w:rPr>
          <w:color w:val="545659" w:themeColor="text1"/>
        </w:rPr>
        <w:t xml:space="preserve"> (as an example)</w:t>
      </w:r>
      <w:r w:rsidR="00733F7B">
        <w:rPr>
          <w:color w:val="545659" w:themeColor="text1"/>
        </w:rPr>
        <w:t xml:space="preserve">. </w:t>
      </w:r>
    </w:p>
    <w:p w14:paraId="0BA31956" w14:textId="77777777" w:rsidR="002E7ED2" w:rsidRPr="00985244" w:rsidRDefault="002E7ED2" w:rsidP="002E7ED2">
      <w:r w:rsidRPr="00985244">
        <w:rPr>
          <w:noProof/>
        </w:rPr>
        <w:drawing>
          <wp:inline distT="0" distB="0" distL="0" distR="0" wp14:anchorId="7DAE23C1" wp14:editId="5C10EA45">
            <wp:extent cx="3007360" cy="2825665"/>
            <wp:effectExtent l="12700" t="12700" r="15240" b="6985"/>
            <wp:docPr id="417949956" name="Picture 4179499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49956" name="Picture 417949956" descr="Graphical user interface, text, application, email&#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3007360" cy="2825665"/>
                    </a:xfrm>
                    <a:prstGeom prst="rect">
                      <a:avLst/>
                    </a:prstGeom>
                    <a:ln>
                      <a:solidFill>
                        <a:schemeClr val="accent1"/>
                      </a:solidFill>
                    </a:ln>
                  </pic:spPr>
                </pic:pic>
              </a:graphicData>
            </a:graphic>
          </wp:inline>
        </w:drawing>
      </w:r>
    </w:p>
    <w:p w14:paraId="76240204" w14:textId="231567FE" w:rsidR="002E7ED2" w:rsidRPr="00985244" w:rsidRDefault="002E7ED2" w:rsidP="002E7ED2"/>
    <w:p w14:paraId="5E6E5A06" w14:textId="52FA8984" w:rsidR="002E7ED2" w:rsidRPr="00985244" w:rsidRDefault="002E7ED2" w:rsidP="002E7ED2">
      <w:r w:rsidRPr="00985244">
        <w:rPr>
          <w:color w:val="00B050"/>
        </w:rPr>
        <w:t>Step 2</w:t>
      </w:r>
      <w:r w:rsidRPr="00985244">
        <w:t>: Upload the QVF’s to the space</w:t>
      </w:r>
      <w:r w:rsidR="00DB1698">
        <w:t xml:space="preserve"> just created</w:t>
      </w:r>
      <w:r w:rsidR="00733F7B">
        <w:t>.</w:t>
      </w:r>
    </w:p>
    <w:p w14:paraId="4A807AB6" w14:textId="40666C12" w:rsidR="002E7ED2" w:rsidRPr="00985244" w:rsidRDefault="00DB1698" w:rsidP="002E7ED2">
      <w:r w:rsidRPr="00DB1698">
        <w:rPr>
          <w:noProof/>
        </w:rPr>
        <w:drawing>
          <wp:inline distT="0" distB="0" distL="0" distR="0" wp14:anchorId="55CE21A7" wp14:editId="021D127D">
            <wp:extent cx="5943600" cy="1177925"/>
            <wp:effectExtent l="12700" t="12700" r="12700" b="15875"/>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44"/>
                    <a:stretch>
                      <a:fillRect/>
                    </a:stretch>
                  </pic:blipFill>
                  <pic:spPr>
                    <a:xfrm>
                      <a:off x="0" y="0"/>
                      <a:ext cx="5943600" cy="1177925"/>
                    </a:xfrm>
                    <a:prstGeom prst="rect">
                      <a:avLst/>
                    </a:prstGeom>
                    <a:ln>
                      <a:solidFill>
                        <a:schemeClr val="tx2"/>
                      </a:solidFill>
                    </a:ln>
                  </pic:spPr>
                </pic:pic>
              </a:graphicData>
            </a:graphic>
          </wp:inline>
        </w:drawing>
      </w:r>
    </w:p>
    <w:p w14:paraId="3DF06C7D" w14:textId="77777777" w:rsidR="002E7ED2" w:rsidRPr="00985244" w:rsidRDefault="002E7ED2" w:rsidP="002E7ED2"/>
    <w:p w14:paraId="43A57356" w14:textId="77777777" w:rsidR="005D26EA" w:rsidRDefault="005D26EA" w:rsidP="002E7ED2">
      <w:pPr>
        <w:pStyle w:val="TOCHeading"/>
        <w:rPr>
          <w:rStyle w:val="Heading1Char"/>
        </w:rPr>
      </w:pPr>
    </w:p>
    <w:p w14:paraId="54DB9016" w14:textId="77777777" w:rsidR="005D26EA" w:rsidRDefault="005D26EA" w:rsidP="002E7ED2">
      <w:pPr>
        <w:pStyle w:val="TOCHeading"/>
        <w:rPr>
          <w:rStyle w:val="Heading1Char"/>
        </w:rPr>
      </w:pPr>
    </w:p>
    <w:p w14:paraId="7F05A081" w14:textId="77777777" w:rsidR="005D26EA" w:rsidRDefault="005D26EA" w:rsidP="002E7ED2">
      <w:pPr>
        <w:pStyle w:val="TOCHeading"/>
        <w:rPr>
          <w:rStyle w:val="Heading1Char"/>
        </w:rPr>
      </w:pPr>
    </w:p>
    <w:p w14:paraId="0521FD10" w14:textId="77777777" w:rsidR="005D26EA" w:rsidRDefault="005D26EA" w:rsidP="002E7ED2">
      <w:pPr>
        <w:pStyle w:val="TOCHeading"/>
        <w:rPr>
          <w:rStyle w:val="Heading1Char"/>
        </w:rPr>
      </w:pPr>
    </w:p>
    <w:p w14:paraId="0E4453C2" w14:textId="77777777" w:rsidR="005D26EA" w:rsidRDefault="005D26EA" w:rsidP="002E7ED2">
      <w:pPr>
        <w:pStyle w:val="TOCHeading"/>
        <w:rPr>
          <w:rStyle w:val="Heading1Char"/>
        </w:rPr>
      </w:pPr>
    </w:p>
    <w:p w14:paraId="71DBD21D" w14:textId="03F5F854" w:rsidR="002E7ED2" w:rsidRPr="00985244" w:rsidRDefault="002E7ED2" w:rsidP="002E7ED2">
      <w:pPr>
        <w:pStyle w:val="TOCHeading"/>
      </w:pPr>
      <w:bookmarkStart w:id="32" w:name="_Toc124933972"/>
      <w:r w:rsidRPr="00985244">
        <w:rPr>
          <w:rStyle w:val="Heading1Char"/>
        </w:rPr>
        <w:t xml:space="preserve">Configure the SAP </w:t>
      </w:r>
      <w:r w:rsidR="00DB1698">
        <w:rPr>
          <w:rStyle w:val="Heading1Char"/>
        </w:rPr>
        <w:t xml:space="preserve">Extract (QCDI) </w:t>
      </w:r>
      <w:proofErr w:type="spellStart"/>
      <w:r w:rsidR="00DB1698">
        <w:rPr>
          <w:rStyle w:val="Heading1Char"/>
        </w:rPr>
        <w:t>app</w:t>
      </w:r>
      <w:r w:rsidRPr="00985244">
        <w:rPr>
          <w:rStyle w:val="Heading1Char"/>
        </w:rPr>
        <w:t>.qvf</w:t>
      </w:r>
      <w:bookmarkEnd w:id="32"/>
      <w:proofErr w:type="spellEnd"/>
    </w:p>
    <w:p w14:paraId="1918A058" w14:textId="77777777" w:rsidR="002E7ED2" w:rsidRPr="00985244" w:rsidRDefault="002E7ED2" w:rsidP="002E7ED2">
      <w:r w:rsidRPr="00985244">
        <w:rPr>
          <w:color w:val="009845" w:themeColor="background1"/>
        </w:rPr>
        <w:t>Step 1</w:t>
      </w:r>
      <w:r w:rsidRPr="00985244">
        <w:t>: Open the application and go to the load script</w:t>
      </w:r>
    </w:p>
    <w:p w14:paraId="60CC028B" w14:textId="77777777" w:rsidR="002E7ED2" w:rsidRPr="00985244" w:rsidRDefault="002E7ED2" w:rsidP="002E7ED2">
      <w:r w:rsidRPr="00985244">
        <w:rPr>
          <w:color w:val="009845" w:themeColor="background1"/>
        </w:rPr>
        <w:t>Step 2</w:t>
      </w:r>
      <w:r w:rsidRPr="00985244">
        <w:t>: Create a new Connection for your Snowflake (or appropriate) Database</w:t>
      </w:r>
    </w:p>
    <w:p w14:paraId="0D8A7FA4" w14:textId="357617BE" w:rsidR="002E7ED2" w:rsidRPr="00985244" w:rsidRDefault="7C2C60A0" w:rsidP="002E7ED2">
      <w:pPr>
        <w:spacing w:line="259" w:lineRule="auto"/>
      </w:pPr>
      <w:r w:rsidRPr="2950C907">
        <w:rPr>
          <w:color w:val="009845" w:themeColor="background1"/>
        </w:rPr>
        <w:t>Step 3</w:t>
      </w:r>
      <w:r>
        <w:t>: Follow the prompts within the load script and replace the LIB CONNECT TO with the appropriate connection you created and change the variables for the Database and Schema as appropriate for your environment as well as desired QVD export location.</w:t>
      </w:r>
      <w:r w:rsidR="6306D631">
        <w:t xml:space="preserve"> You can use the same or different spaces/directories for the QVD or keep</w:t>
      </w:r>
      <w:r w:rsidR="3ADCA39A">
        <w:t xml:space="preserve"> them all</w:t>
      </w:r>
      <w:r w:rsidR="6306D631">
        <w:t xml:space="preserve"> in one place. </w:t>
      </w:r>
    </w:p>
    <w:p w14:paraId="154F74B2" w14:textId="04DCF8B8" w:rsidR="002E7ED2" w:rsidRPr="00985244" w:rsidRDefault="00B37044" w:rsidP="002E7ED2">
      <w:pPr>
        <w:spacing w:line="259" w:lineRule="auto"/>
      </w:pPr>
      <w:r w:rsidRPr="00B37044">
        <w:rPr>
          <w:noProof/>
        </w:rPr>
        <w:drawing>
          <wp:inline distT="0" distB="0" distL="0" distR="0" wp14:anchorId="270551EE" wp14:editId="6D4B3D43">
            <wp:extent cx="5943600" cy="2712085"/>
            <wp:effectExtent l="12700" t="12700" r="12700" b="184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5"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243C9A65" w14:textId="77777777" w:rsidR="002E7ED2" w:rsidRPr="00985244" w:rsidRDefault="002E7ED2" w:rsidP="002E7ED2">
      <w:pPr>
        <w:spacing w:line="259" w:lineRule="auto"/>
      </w:pPr>
    </w:p>
    <w:p w14:paraId="43FBE457" w14:textId="77777777" w:rsidR="002E7ED2" w:rsidRPr="00985244" w:rsidRDefault="002E7ED2" w:rsidP="002E7ED2"/>
    <w:p w14:paraId="3173BAAB" w14:textId="24AF5EC0" w:rsidR="002E7ED2" w:rsidRPr="00985244" w:rsidRDefault="002E7ED2" w:rsidP="002E7ED2">
      <w:r w:rsidRPr="00985244">
        <w:rPr>
          <w:color w:val="00B050"/>
        </w:rPr>
        <w:t>Step 4</w:t>
      </w:r>
      <w:r w:rsidRPr="118CCB05">
        <w:rPr>
          <w:color w:val="00B050"/>
        </w:rPr>
        <w:t xml:space="preserve">: </w:t>
      </w:r>
      <w:r w:rsidRPr="00985244">
        <w:t xml:space="preserve">Run the load script so that the raw data is extracted from all </w:t>
      </w:r>
      <w:r w:rsidR="7DC8A92D" w:rsidRPr="118CCB05">
        <w:t xml:space="preserve">the </w:t>
      </w:r>
      <w:proofErr w:type="spellStart"/>
      <w:r w:rsidR="7DC8A92D" w:rsidRPr="118CCB05">
        <w:t>datamarts</w:t>
      </w:r>
      <w:proofErr w:type="spellEnd"/>
      <w:r w:rsidR="00B37044">
        <w:t xml:space="preserve"> from the QCDI accelerators projects.</w:t>
      </w:r>
      <w:r w:rsidRPr="00985244">
        <w:t xml:space="preserve"> </w:t>
      </w:r>
    </w:p>
    <w:p w14:paraId="3FCCFC86" w14:textId="77777777" w:rsidR="002E7ED2" w:rsidRPr="00985244" w:rsidRDefault="002E7ED2" w:rsidP="002E7ED2"/>
    <w:p w14:paraId="360088AE" w14:textId="77777777" w:rsidR="002E7ED2" w:rsidRPr="00985244" w:rsidRDefault="002E7ED2" w:rsidP="002E7ED2"/>
    <w:p w14:paraId="4D88598C" w14:textId="6E4EC07F" w:rsidR="002E7ED2" w:rsidRPr="00985244" w:rsidRDefault="002E7ED2" w:rsidP="002E7ED2">
      <w:pPr>
        <w:pStyle w:val="TOCHeading"/>
      </w:pPr>
      <w:r w:rsidRPr="00985244">
        <w:br w:type="page"/>
      </w:r>
      <w:bookmarkStart w:id="33" w:name="_Toc124933973"/>
      <w:r w:rsidRPr="00985244">
        <w:rPr>
          <w:rStyle w:val="Heading1Char"/>
        </w:rPr>
        <w:t xml:space="preserve">Configure the </w:t>
      </w:r>
      <w:r w:rsidR="00681172" w:rsidRPr="00681172">
        <w:rPr>
          <w:rStyle w:val="Heading1Char"/>
        </w:rPr>
        <w:t>SAP Transform O2C (QCDI</w:t>
      </w:r>
      <w:proofErr w:type="gramStart"/>
      <w:r w:rsidR="00681172" w:rsidRPr="00681172">
        <w:rPr>
          <w:rStyle w:val="Heading1Char"/>
        </w:rPr>
        <w:t>)</w:t>
      </w:r>
      <w:r w:rsidRPr="00985244">
        <w:rPr>
          <w:rStyle w:val="Heading1Char"/>
        </w:rPr>
        <w:t>.</w:t>
      </w:r>
      <w:proofErr w:type="spellStart"/>
      <w:r w:rsidRPr="00985244">
        <w:rPr>
          <w:rStyle w:val="Heading1Char"/>
        </w:rPr>
        <w:t>qvf</w:t>
      </w:r>
      <w:proofErr w:type="spellEnd"/>
      <w:proofErr w:type="gramEnd"/>
      <w:r w:rsidR="00681172">
        <w:rPr>
          <w:rStyle w:val="Heading1Char"/>
        </w:rPr>
        <w:t>. --- Only app requires this step…</w:t>
      </w:r>
      <w:bookmarkEnd w:id="33"/>
    </w:p>
    <w:p w14:paraId="02E01DA4" w14:textId="35734F83" w:rsidR="002E7ED2" w:rsidRPr="00985244" w:rsidRDefault="002E7ED2" w:rsidP="002E7ED2">
      <w:r w:rsidRPr="00985244">
        <w:rPr>
          <w:color w:val="00B050"/>
        </w:rPr>
        <w:t>Step 1</w:t>
      </w:r>
      <w:r w:rsidRPr="00985244">
        <w:t xml:space="preserve">: Simply set the variables for the RAW QVD file location and the location where you wish to save the denormalized QVD files. </w:t>
      </w:r>
    </w:p>
    <w:p w14:paraId="6ADDBE85" w14:textId="14429350" w:rsidR="002E7ED2" w:rsidRPr="00985244" w:rsidRDefault="00681172" w:rsidP="002E7ED2">
      <w:r w:rsidRPr="00681172">
        <w:rPr>
          <w:noProof/>
        </w:rPr>
        <w:drawing>
          <wp:inline distT="0" distB="0" distL="0" distR="0" wp14:anchorId="591A1A4F" wp14:editId="53FDA29F">
            <wp:extent cx="5943600" cy="3813175"/>
            <wp:effectExtent l="12700" t="12700" r="1270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6" cstate="hqprint">
                      <a:extLst>
                        <a:ext uri="{28A0092B-C50C-407E-A947-70E740481C1C}">
                          <a14:useLocalDpi xmlns:a14="http://schemas.microsoft.com/office/drawing/2010/main"/>
                        </a:ext>
                      </a:extLst>
                    </a:blip>
                    <a:stretch>
                      <a:fillRect/>
                    </a:stretch>
                  </pic:blipFill>
                  <pic:spPr>
                    <a:xfrm>
                      <a:off x="0" y="0"/>
                      <a:ext cx="5943600" cy="3813175"/>
                    </a:xfrm>
                    <a:prstGeom prst="rect">
                      <a:avLst/>
                    </a:prstGeom>
                    <a:ln>
                      <a:solidFill>
                        <a:schemeClr val="tx2"/>
                      </a:solidFill>
                    </a:ln>
                  </pic:spPr>
                </pic:pic>
              </a:graphicData>
            </a:graphic>
          </wp:inline>
        </w:drawing>
      </w:r>
    </w:p>
    <w:p w14:paraId="57E2D905" w14:textId="77777777" w:rsidR="002E7ED2" w:rsidRPr="00985244" w:rsidRDefault="002E7ED2" w:rsidP="002E7ED2"/>
    <w:p w14:paraId="34AC8A88" w14:textId="352B4481" w:rsidR="002E7ED2" w:rsidRPr="00985244" w:rsidRDefault="002E7ED2" w:rsidP="002E7ED2">
      <w:r w:rsidRPr="00985244">
        <w:rPr>
          <w:color w:val="00B050"/>
        </w:rPr>
        <w:t>Step 2</w:t>
      </w:r>
      <w:r w:rsidRPr="00985244">
        <w:t>: Run the load script to generate the denormalized QVD files</w:t>
      </w:r>
      <w:r w:rsidR="00681172">
        <w:t xml:space="preserve"> for Orders to Cash.</w:t>
      </w:r>
      <w:r w:rsidRPr="00985244">
        <w:t xml:space="preserve"> </w:t>
      </w:r>
    </w:p>
    <w:p w14:paraId="5A4B4498" w14:textId="727A7641" w:rsidR="002E7ED2" w:rsidRPr="00985244" w:rsidRDefault="002E7ED2" w:rsidP="002E7ED2">
      <w:pPr>
        <w:pStyle w:val="TOCHeading"/>
      </w:pPr>
      <w:r w:rsidRPr="00985244">
        <w:br w:type="page"/>
      </w:r>
      <w:bookmarkStart w:id="34" w:name="_Toc124933974"/>
      <w:r w:rsidRPr="00985244">
        <w:rPr>
          <w:rStyle w:val="Heading1Char"/>
        </w:rPr>
        <w:t xml:space="preserve">Configure the </w:t>
      </w:r>
      <w:r w:rsidR="00681172">
        <w:rPr>
          <w:rStyle w:val="Heading1Char"/>
        </w:rPr>
        <w:t xml:space="preserve">Qlik </w:t>
      </w:r>
      <w:r w:rsidRPr="00985244">
        <w:rPr>
          <w:rStyle w:val="Heading1Char"/>
        </w:rPr>
        <w:t xml:space="preserve">SAP </w:t>
      </w:r>
      <w:r w:rsidR="00681172">
        <w:rPr>
          <w:rStyle w:val="Heading1Char"/>
        </w:rPr>
        <w:t>QCDI apps</w:t>
      </w:r>
      <w:bookmarkEnd w:id="34"/>
    </w:p>
    <w:p w14:paraId="1493561C" w14:textId="2565CDD5" w:rsidR="002E7ED2" w:rsidRPr="00985244" w:rsidRDefault="002E7ED2" w:rsidP="002E7ED2">
      <w:r w:rsidRPr="00985244">
        <w:rPr>
          <w:color w:val="00B050"/>
        </w:rPr>
        <w:t>Step 1</w:t>
      </w:r>
      <w:r w:rsidRPr="00985244">
        <w:t xml:space="preserve">: Even easier than the </w:t>
      </w:r>
      <w:proofErr w:type="spellStart"/>
      <w:r w:rsidRPr="00985244">
        <w:t>denormalizer</w:t>
      </w:r>
      <w:proofErr w:type="spellEnd"/>
      <w:r w:rsidRPr="00985244">
        <w:t xml:space="preserve"> application all you need to do is set the location where the denormalized QVD files are located:</w:t>
      </w:r>
    </w:p>
    <w:p w14:paraId="735B304F" w14:textId="6176BCD7" w:rsidR="002E7ED2" w:rsidRPr="00985244" w:rsidRDefault="00681172" w:rsidP="002E7ED2">
      <w:r w:rsidRPr="00681172">
        <w:rPr>
          <w:noProof/>
        </w:rPr>
        <w:drawing>
          <wp:inline distT="0" distB="0" distL="0" distR="0" wp14:anchorId="1ECDFFE2" wp14:editId="19B21FB2">
            <wp:extent cx="5943600" cy="2712085"/>
            <wp:effectExtent l="12700" t="12700" r="12700" b="1841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7"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0C593320" w14:textId="77777777" w:rsidR="002E7ED2" w:rsidRPr="00985244" w:rsidRDefault="002E7ED2" w:rsidP="002E7ED2">
      <w:pPr>
        <w:rPr>
          <w:color w:val="545659" w:themeColor="text1"/>
          <w:sz w:val="36"/>
          <w:szCs w:val="36"/>
        </w:rPr>
      </w:pPr>
    </w:p>
    <w:p w14:paraId="550AFFCE" w14:textId="44B8A520" w:rsidR="002E7ED2" w:rsidRPr="00985244" w:rsidRDefault="002E7ED2" w:rsidP="002E7ED2">
      <w:r w:rsidRPr="00985244">
        <w:rPr>
          <w:color w:val="00B050"/>
        </w:rPr>
        <w:t>Step 2</w:t>
      </w:r>
      <w:r w:rsidRPr="118CCB05">
        <w:rPr>
          <w:color w:val="00B050"/>
        </w:rPr>
        <w:t xml:space="preserve">: </w:t>
      </w:r>
      <w:r w:rsidRPr="00985244">
        <w:t xml:space="preserve">Run the load script to read all the denormalized QVD files and handle all the other processing needed to prepare the application. </w:t>
      </w:r>
    </w:p>
    <w:p w14:paraId="22046FFC" w14:textId="77777777" w:rsidR="002E7ED2" w:rsidRPr="00985244" w:rsidRDefault="002E7ED2" w:rsidP="002E7ED2"/>
    <w:p w14:paraId="468C5913" w14:textId="23376165" w:rsidR="002E7ED2" w:rsidRPr="00985244" w:rsidRDefault="002E7ED2" w:rsidP="002E7ED2">
      <w:r w:rsidRPr="00985244">
        <w:rPr>
          <w:color w:val="00B050"/>
        </w:rPr>
        <w:t>Step 3</w:t>
      </w:r>
      <w:r w:rsidRPr="00985244">
        <w:t>: Ensure that the Master Field QA screen shows that data for the tables is loaded and validate it is about the volume of data you know your data marts were populated with. [You can also use the screen to check field values and data ranges.]</w:t>
      </w:r>
      <w:r w:rsidRPr="00985244">
        <w:rPr>
          <w:noProof/>
        </w:rPr>
        <w:drawing>
          <wp:inline distT="0" distB="0" distL="0" distR="0" wp14:anchorId="5D0B8E6D" wp14:editId="7684D7E8">
            <wp:extent cx="2488019" cy="2695822"/>
            <wp:effectExtent l="0" t="0" r="1270" b="0"/>
            <wp:docPr id="851662359" name="Picture 8516623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62359" name="Picture 851662359" descr="Table&#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2496934" cy="2705482"/>
                    </a:xfrm>
                    <a:prstGeom prst="rect">
                      <a:avLst/>
                    </a:prstGeom>
                  </pic:spPr>
                </pic:pic>
              </a:graphicData>
            </a:graphic>
          </wp:inline>
        </w:drawing>
      </w:r>
    </w:p>
    <w:p w14:paraId="114214EF" w14:textId="77777777" w:rsidR="002E7ED2" w:rsidRPr="00985244" w:rsidRDefault="002E7ED2" w:rsidP="002E7ED2"/>
    <w:p w14:paraId="2F29BEEF" w14:textId="15A9986B" w:rsidR="002E7ED2" w:rsidRPr="00985244" w:rsidRDefault="002E7ED2" w:rsidP="002E7ED2">
      <w:r w:rsidRPr="00985244">
        <w:rPr>
          <w:color w:val="00B050"/>
        </w:rPr>
        <w:t>Step 4</w:t>
      </w:r>
      <w:r w:rsidRPr="00985244">
        <w:t xml:space="preserve">: </w:t>
      </w:r>
      <w:r w:rsidR="00681172">
        <w:t>Enjoy!</w:t>
      </w:r>
      <w:r w:rsidRPr="00985244">
        <w:t xml:space="preserve"> </w:t>
      </w:r>
    </w:p>
    <w:p w14:paraId="69878A61" w14:textId="4E78BC03" w:rsidR="008E360A" w:rsidRPr="00985244" w:rsidRDefault="00762F27" w:rsidP="002326BE">
      <w:pPr>
        <w:pStyle w:val="MainSubTitle"/>
      </w:pPr>
      <w:r>
        <w:t xml:space="preserve">Example </w:t>
      </w:r>
      <w:r w:rsidR="002E7ED2">
        <w:t xml:space="preserve">SAP Custom Extractor </w:t>
      </w:r>
      <w:r w:rsidR="00BD43CD" w:rsidRPr="00985244">
        <w:t>A</w:t>
      </w:r>
      <w:r w:rsidR="00F0190C" w:rsidRPr="00985244">
        <w:t xml:space="preserve">ppendix: ZTCURR </w:t>
      </w:r>
    </w:p>
    <w:p w14:paraId="03C8AFDD" w14:textId="77777777" w:rsidR="00F0190C" w:rsidRPr="00985244" w:rsidRDefault="00F0190C" w:rsidP="001F6498">
      <w:pPr>
        <w:pStyle w:val="BodyP"/>
      </w:pPr>
      <w:bookmarkStart w:id="35" w:name="_Toc66711789"/>
      <w:r w:rsidRPr="00985244">
        <w:t>Introduction – Currency maintenance</w:t>
      </w:r>
      <w:bookmarkEnd w:id="35"/>
    </w:p>
    <w:p w14:paraId="450F5FE4" w14:textId="77777777" w:rsidR="00F0190C" w:rsidRPr="00985244" w:rsidRDefault="00F0190C" w:rsidP="00F0190C">
      <w:pPr>
        <w:rPr>
          <w:color w:val="545659" w:themeColor="text1"/>
        </w:rPr>
      </w:pPr>
      <w:r w:rsidRPr="00985244">
        <w:rPr>
          <w:color w:val="545659" w:themeColor="text1"/>
        </w:rPr>
        <w:t>Currency is maintained in SAP through</w:t>
      </w:r>
    </w:p>
    <w:p w14:paraId="79DE86EA"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Transaction SPRO</w:t>
      </w:r>
      <w:r w:rsidRPr="00985244">
        <w:br/>
      </w:r>
      <w:r w:rsidRPr="00985244">
        <w:rPr>
          <w:noProof/>
        </w:rPr>
        <w:drawing>
          <wp:inline distT="0" distB="0" distL="0" distR="0" wp14:anchorId="761931F9" wp14:editId="73CAF1FD">
            <wp:extent cx="4472305" cy="3574097"/>
            <wp:effectExtent l="0" t="0" r="4445" b="7620"/>
            <wp:docPr id="340036083" name="Grafik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9">
                      <a:extLst>
                        <a:ext uri="{28A0092B-C50C-407E-A947-70E740481C1C}">
                          <a14:useLocalDpi xmlns:a14="http://schemas.microsoft.com/office/drawing/2010/main"/>
                        </a:ext>
                      </a:extLst>
                    </a:blip>
                    <a:stretch>
                      <a:fillRect/>
                    </a:stretch>
                  </pic:blipFill>
                  <pic:spPr>
                    <a:xfrm>
                      <a:off x="0" y="0"/>
                      <a:ext cx="4472305" cy="3574097"/>
                    </a:xfrm>
                    <a:prstGeom prst="rect">
                      <a:avLst/>
                    </a:prstGeom>
                  </pic:spPr>
                </pic:pic>
              </a:graphicData>
            </a:graphic>
          </wp:inline>
        </w:drawing>
      </w:r>
    </w:p>
    <w:p w14:paraId="68EABE16"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SAP Reference IMG</w:t>
      </w:r>
      <w:r w:rsidRPr="00985244">
        <w:br/>
      </w:r>
      <w:r w:rsidRPr="00985244">
        <w:rPr>
          <w:noProof/>
        </w:rPr>
        <w:drawing>
          <wp:inline distT="0" distB="0" distL="0" distR="0" wp14:anchorId="54254674" wp14:editId="6A57826F">
            <wp:extent cx="4472655" cy="3192780"/>
            <wp:effectExtent l="0" t="0" r="4445" b="7620"/>
            <wp:docPr id="340036084" name="Grafik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50">
                      <a:extLst>
                        <a:ext uri="{28A0092B-C50C-407E-A947-70E740481C1C}">
                          <a14:useLocalDpi xmlns:a14="http://schemas.microsoft.com/office/drawing/2010/main"/>
                        </a:ext>
                      </a:extLst>
                    </a:blip>
                    <a:stretch>
                      <a:fillRect/>
                    </a:stretch>
                  </pic:blipFill>
                  <pic:spPr>
                    <a:xfrm>
                      <a:off x="0" y="0"/>
                      <a:ext cx="4472655" cy="3192780"/>
                    </a:xfrm>
                    <a:prstGeom prst="rect">
                      <a:avLst/>
                    </a:prstGeom>
                  </pic:spPr>
                </pic:pic>
              </a:graphicData>
            </a:graphic>
          </wp:inline>
        </w:drawing>
      </w:r>
    </w:p>
    <w:p w14:paraId="108B2E3B" w14:textId="2D5834C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Activity</w:t>
      </w:r>
      <w:r w:rsidRPr="00985244">
        <w:br/>
      </w:r>
      <w:r w:rsidRPr="00985244">
        <w:rPr>
          <w:noProof/>
        </w:rPr>
        <w:drawing>
          <wp:inline distT="0" distB="0" distL="0" distR="0" wp14:anchorId="43FB5BAC" wp14:editId="0793F76D">
            <wp:extent cx="4396740" cy="3273323"/>
            <wp:effectExtent l="0" t="0" r="3810" b="3810"/>
            <wp:docPr id="340036085" name="Grafik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1" cstate="print">
                      <a:extLst>
                        <a:ext uri="{28A0092B-C50C-407E-A947-70E740481C1C}">
                          <a14:useLocalDpi xmlns:a14="http://schemas.microsoft.com/office/drawing/2010/main"/>
                        </a:ext>
                      </a:extLst>
                    </a:blip>
                    <a:stretch>
                      <a:fillRect/>
                    </a:stretch>
                  </pic:blipFill>
                  <pic:spPr>
                    <a:xfrm>
                      <a:off x="0" y="0"/>
                      <a:ext cx="4396740" cy="3273323"/>
                    </a:xfrm>
                    <a:prstGeom prst="rect">
                      <a:avLst/>
                    </a:prstGeom>
                  </pic:spPr>
                </pic:pic>
              </a:graphicData>
            </a:graphic>
          </wp:inline>
        </w:drawing>
      </w:r>
    </w:p>
    <w:p w14:paraId="11571E6C" w14:textId="779370C4"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Maintain currency</w:t>
      </w:r>
      <w:r w:rsidRPr="00985244">
        <w:br/>
      </w:r>
      <w:r w:rsidRPr="00985244">
        <w:rPr>
          <w:noProof/>
        </w:rPr>
        <w:drawing>
          <wp:inline distT="0" distB="0" distL="0" distR="0" wp14:anchorId="0AD83B6C" wp14:editId="78A13485">
            <wp:extent cx="2999011" cy="2174547"/>
            <wp:effectExtent l="0" t="0" r="0" b="0"/>
            <wp:docPr id="340036086" name="Grafik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52" cstate="print">
                      <a:extLst>
                        <a:ext uri="{28A0092B-C50C-407E-A947-70E740481C1C}">
                          <a14:useLocalDpi xmlns:a14="http://schemas.microsoft.com/office/drawing/2010/main"/>
                        </a:ext>
                      </a:extLst>
                    </a:blip>
                    <a:stretch>
                      <a:fillRect/>
                    </a:stretch>
                  </pic:blipFill>
                  <pic:spPr>
                    <a:xfrm>
                      <a:off x="0" y="0"/>
                      <a:ext cx="2999011" cy="2174547"/>
                    </a:xfrm>
                    <a:prstGeom prst="rect">
                      <a:avLst/>
                    </a:prstGeom>
                  </pic:spPr>
                </pic:pic>
              </a:graphicData>
            </a:graphic>
          </wp:inline>
        </w:drawing>
      </w:r>
    </w:p>
    <w:p w14:paraId="5636C6E9" w14:textId="77777777" w:rsidR="00F0190C" w:rsidRPr="00985244" w:rsidRDefault="00F0190C" w:rsidP="00F0190C">
      <w:pPr>
        <w:pStyle w:val="Heading1"/>
        <w:rPr>
          <w:color w:val="545659" w:themeColor="text1"/>
        </w:rPr>
      </w:pPr>
      <w:bookmarkStart w:id="36" w:name="_Toc66711790"/>
      <w:bookmarkStart w:id="37" w:name="_Toc124933975"/>
      <w:r w:rsidRPr="00985244">
        <w:rPr>
          <w:color w:val="545659" w:themeColor="text1"/>
        </w:rPr>
        <w:t>Cr</w:t>
      </w:r>
      <w:r w:rsidR="00BD43CD" w:rsidRPr="00985244">
        <w:rPr>
          <w:color w:val="545659" w:themeColor="text1"/>
        </w:rPr>
        <w:t>e</w:t>
      </w:r>
      <w:r w:rsidRPr="00985244">
        <w:rPr>
          <w:color w:val="545659" w:themeColor="text1"/>
        </w:rPr>
        <w:t>ate custom extractor ZTCURR_ATTR</w:t>
      </w:r>
      <w:bookmarkEnd w:id="36"/>
      <w:bookmarkEnd w:id="37"/>
    </w:p>
    <w:p w14:paraId="0E79C2E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This custom extractor is used to provide currencies for the data warehouse</w:t>
      </w:r>
    </w:p>
    <w:p w14:paraId="7036946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The extractor is ‘delta enabled’</w:t>
      </w:r>
    </w:p>
    <w:p w14:paraId="78E7D249"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RSO2</w:t>
      </w:r>
    </w:p>
    <w:p w14:paraId="707B346D" w14:textId="77777777" w:rsidR="00F0190C" w:rsidRPr="00985244" w:rsidRDefault="00F0190C" w:rsidP="00F0190C">
      <w:pPr>
        <w:rPr>
          <w:color w:val="545659" w:themeColor="text1"/>
        </w:rPr>
      </w:pPr>
      <w:r w:rsidRPr="00985244">
        <w:rPr>
          <w:noProof/>
        </w:rPr>
        <w:drawing>
          <wp:inline distT="0" distB="0" distL="0" distR="0" wp14:anchorId="6D3685E1" wp14:editId="02F97C18">
            <wp:extent cx="4861558" cy="3074379"/>
            <wp:effectExtent l="0" t="0" r="0" b="0"/>
            <wp:docPr id="340036087" name="Grafik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53">
                      <a:extLst>
                        <a:ext uri="{28A0092B-C50C-407E-A947-70E740481C1C}">
                          <a14:useLocalDpi xmlns:a14="http://schemas.microsoft.com/office/drawing/2010/main"/>
                        </a:ext>
                      </a:extLst>
                    </a:blip>
                    <a:stretch>
                      <a:fillRect/>
                    </a:stretch>
                  </pic:blipFill>
                  <pic:spPr>
                    <a:xfrm>
                      <a:off x="0" y="0"/>
                      <a:ext cx="4861558" cy="3074379"/>
                    </a:xfrm>
                    <a:prstGeom prst="rect">
                      <a:avLst/>
                    </a:prstGeom>
                  </pic:spPr>
                </pic:pic>
              </a:graphicData>
            </a:graphic>
          </wp:inline>
        </w:drawing>
      </w:r>
    </w:p>
    <w:p w14:paraId="419727D1"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‘Transaction data’ – enter ZTCURR_ATTR – click ‘Create’</w:t>
      </w:r>
    </w:p>
    <w:p w14:paraId="5EDF5E42" w14:textId="77777777" w:rsidR="00F0190C" w:rsidRPr="00985244" w:rsidRDefault="00F0190C" w:rsidP="00F0190C">
      <w:pPr>
        <w:rPr>
          <w:color w:val="545659" w:themeColor="text1"/>
        </w:rPr>
      </w:pPr>
      <w:r w:rsidRPr="00985244">
        <w:rPr>
          <w:noProof/>
        </w:rPr>
        <w:drawing>
          <wp:inline distT="0" distB="0" distL="0" distR="0" wp14:anchorId="2161E49E" wp14:editId="79000F4C">
            <wp:extent cx="4861558" cy="3409844"/>
            <wp:effectExtent l="0" t="0" r="0" b="635"/>
            <wp:docPr id="340036088" name="Grafik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4">
                      <a:extLst>
                        <a:ext uri="{28A0092B-C50C-407E-A947-70E740481C1C}">
                          <a14:useLocalDpi xmlns:a14="http://schemas.microsoft.com/office/drawing/2010/main"/>
                        </a:ext>
                      </a:extLst>
                    </a:blip>
                    <a:stretch>
                      <a:fillRect/>
                    </a:stretch>
                  </pic:blipFill>
                  <pic:spPr>
                    <a:xfrm>
                      <a:off x="0" y="0"/>
                      <a:ext cx="4861558" cy="3409844"/>
                    </a:xfrm>
                    <a:prstGeom prst="rect">
                      <a:avLst/>
                    </a:prstGeom>
                  </pic:spPr>
                </pic:pic>
              </a:graphicData>
            </a:graphic>
          </wp:inline>
        </w:drawing>
      </w:r>
    </w:p>
    <w:p w14:paraId="3A2FE1F1" w14:textId="7309E58A" w:rsidR="00F0190C" w:rsidRPr="00985244" w:rsidRDefault="00F0190C" w:rsidP="00F0190C">
      <w:pPr>
        <w:rPr>
          <w:color w:val="545659" w:themeColor="text1"/>
        </w:rPr>
      </w:pPr>
    </w:p>
    <w:p w14:paraId="3B015B1A" w14:textId="189EB18E"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Define Application Component – fill out fields as below</w:t>
      </w:r>
    </w:p>
    <w:p w14:paraId="3E10D0D5" w14:textId="21859D94" w:rsidR="00F0190C" w:rsidRPr="00985244" w:rsidRDefault="00F0190C" w:rsidP="00F0190C">
      <w:pPr>
        <w:rPr>
          <w:color w:val="545659" w:themeColor="text1"/>
        </w:rPr>
      </w:pPr>
      <w:r w:rsidRPr="00985244">
        <w:rPr>
          <w:noProof/>
        </w:rPr>
        <w:drawing>
          <wp:inline distT="0" distB="0" distL="0" distR="0" wp14:anchorId="78D1B922" wp14:editId="3B8CB7B9">
            <wp:extent cx="4876802" cy="3824784"/>
            <wp:effectExtent l="0" t="0" r="0" b="4445"/>
            <wp:docPr id="340036089" name="Grafik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5">
                      <a:extLst>
                        <a:ext uri="{28A0092B-C50C-407E-A947-70E740481C1C}">
                          <a14:useLocalDpi xmlns:a14="http://schemas.microsoft.com/office/drawing/2010/main"/>
                        </a:ext>
                      </a:extLst>
                    </a:blip>
                    <a:stretch>
                      <a:fillRect/>
                    </a:stretch>
                  </pic:blipFill>
                  <pic:spPr>
                    <a:xfrm>
                      <a:off x="0" y="0"/>
                      <a:ext cx="4876802" cy="3824784"/>
                    </a:xfrm>
                    <a:prstGeom prst="rect">
                      <a:avLst/>
                    </a:prstGeom>
                  </pic:spPr>
                </pic:pic>
              </a:graphicData>
            </a:graphic>
          </wp:inline>
        </w:drawing>
      </w:r>
    </w:p>
    <w:p w14:paraId="262853CC" w14:textId="739C9795" w:rsidR="00F0190C" w:rsidRPr="00985244" w:rsidRDefault="00F0190C" w:rsidP="00F0190C">
      <w:pPr>
        <w:rPr>
          <w:color w:val="545659" w:themeColor="text1"/>
        </w:rPr>
      </w:pPr>
    </w:p>
    <w:p w14:paraId="7423797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Click Save – ‘click Generic Delta’ – fill out fields as below – click ‘Save’</w:t>
      </w:r>
    </w:p>
    <w:p w14:paraId="0FF7F1EC" w14:textId="77777777" w:rsidR="00F0190C" w:rsidRPr="00985244" w:rsidRDefault="00F0190C" w:rsidP="00F0190C">
      <w:pPr>
        <w:rPr>
          <w:color w:val="545659" w:themeColor="text1"/>
        </w:rPr>
      </w:pPr>
      <w:r w:rsidRPr="00985244">
        <w:rPr>
          <w:noProof/>
        </w:rPr>
        <w:drawing>
          <wp:inline distT="0" distB="0" distL="0" distR="0" wp14:anchorId="58AC7BF5" wp14:editId="1FAE621A">
            <wp:extent cx="4902775" cy="3788410"/>
            <wp:effectExtent l="0" t="0" r="0" b="2540"/>
            <wp:docPr id="340036090" name="Grafik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56">
                      <a:extLst>
                        <a:ext uri="{28A0092B-C50C-407E-A947-70E740481C1C}">
                          <a14:useLocalDpi xmlns:a14="http://schemas.microsoft.com/office/drawing/2010/main"/>
                        </a:ext>
                      </a:extLst>
                    </a:blip>
                    <a:stretch>
                      <a:fillRect/>
                    </a:stretch>
                  </pic:blipFill>
                  <pic:spPr>
                    <a:xfrm>
                      <a:off x="0" y="0"/>
                      <a:ext cx="4902775" cy="3788410"/>
                    </a:xfrm>
                    <a:prstGeom prst="rect">
                      <a:avLst/>
                    </a:prstGeom>
                  </pic:spPr>
                </pic:pic>
              </a:graphicData>
            </a:graphic>
          </wp:inline>
        </w:drawing>
      </w:r>
    </w:p>
    <w:p w14:paraId="3608B1FE" w14:textId="77777777" w:rsidR="00F0190C" w:rsidRPr="00985244" w:rsidRDefault="00F0190C" w:rsidP="00F0190C">
      <w:pPr>
        <w:rPr>
          <w:color w:val="545659" w:themeColor="text1"/>
        </w:rPr>
      </w:pPr>
    </w:p>
    <w:p w14:paraId="06A12D27" w14:textId="77777777" w:rsidR="00F0190C" w:rsidRPr="00985244" w:rsidRDefault="00F0190C" w:rsidP="007B6244">
      <w:pPr>
        <w:pStyle w:val="BodyH1"/>
      </w:pPr>
      <w:bookmarkStart w:id="38" w:name="_Toc66711791"/>
      <w:r w:rsidRPr="00985244">
        <w:t>Test extractor ‘ZTCURR_ATTR’</w:t>
      </w:r>
      <w:bookmarkEnd w:id="38"/>
    </w:p>
    <w:p w14:paraId="704DD66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RSA3</w:t>
      </w:r>
    </w:p>
    <w:p w14:paraId="7527382F" w14:textId="77777777" w:rsidR="00F0190C" w:rsidRPr="00985244" w:rsidRDefault="00F0190C" w:rsidP="00F0190C">
      <w:pPr>
        <w:ind w:left="360"/>
        <w:rPr>
          <w:color w:val="545659" w:themeColor="text1"/>
        </w:rPr>
      </w:pPr>
      <w:r w:rsidRPr="00985244">
        <w:rPr>
          <w:noProof/>
        </w:rPr>
        <w:drawing>
          <wp:inline distT="0" distB="0" distL="0" distR="0" wp14:anchorId="130C302B" wp14:editId="73C232E9">
            <wp:extent cx="4632958" cy="3271466"/>
            <wp:effectExtent l="0" t="0" r="0" b="5715"/>
            <wp:docPr id="340036091" name="Grafik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57">
                      <a:extLst>
                        <a:ext uri="{28A0092B-C50C-407E-A947-70E740481C1C}">
                          <a14:useLocalDpi xmlns:a14="http://schemas.microsoft.com/office/drawing/2010/main"/>
                        </a:ext>
                      </a:extLst>
                    </a:blip>
                    <a:stretch>
                      <a:fillRect/>
                    </a:stretch>
                  </pic:blipFill>
                  <pic:spPr>
                    <a:xfrm>
                      <a:off x="0" y="0"/>
                      <a:ext cx="4632958" cy="3271466"/>
                    </a:xfrm>
                    <a:prstGeom prst="rect">
                      <a:avLst/>
                    </a:prstGeom>
                  </pic:spPr>
                </pic:pic>
              </a:graphicData>
            </a:graphic>
          </wp:inline>
        </w:drawing>
      </w:r>
    </w:p>
    <w:p w14:paraId="7CA34C32"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Fill out fields as below – click ‘Extraction’</w:t>
      </w:r>
    </w:p>
    <w:p w14:paraId="1FAF1460" w14:textId="77777777" w:rsidR="00F0190C" w:rsidRPr="00985244" w:rsidRDefault="00F0190C" w:rsidP="00F0190C">
      <w:pPr>
        <w:ind w:left="360"/>
        <w:rPr>
          <w:color w:val="545659" w:themeColor="text1"/>
        </w:rPr>
      </w:pPr>
      <w:r w:rsidRPr="00985244">
        <w:rPr>
          <w:noProof/>
        </w:rPr>
        <w:drawing>
          <wp:inline distT="0" distB="0" distL="0" distR="0" wp14:anchorId="0F814F5B" wp14:editId="76E4CA0E">
            <wp:extent cx="4671062" cy="3930652"/>
            <wp:effectExtent l="0" t="0" r="0" b="0"/>
            <wp:docPr id="340036092" name="Grafik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58">
                      <a:extLst>
                        <a:ext uri="{28A0092B-C50C-407E-A947-70E740481C1C}">
                          <a14:useLocalDpi xmlns:a14="http://schemas.microsoft.com/office/drawing/2010/main"/>
                        </a:ext>
                      </a:extLst>
                    </a:blip>
                    <a:stretch>
                      <a:fillRect/>
                    </a:stretch>
                  </pic:blipFill>
                  <pic:spPr>
                    <a:xfrm>
                      <a:off x="0" y="0"/>
                      <a:ext cx="4671062" cy="3930652"/>
                    </a:xfrm>
                    <a:prstGeom prst="rect">
                      <a:avLst/>
                    </a:prstGeom>
                  </pic:spPr>
                </pic:pic>
              </a:graphicData>
            </a:graphic>
          </wp:inline>
        </w:drawing>
      </w:r>
    </w:p>
    <w:p w14:paraId="1AAD643E" w14:textId="77777777" w:rsidR="00F0190C" w:rsidRPr="00985244" w:rsidRDefault="00F0190C" w:rsidP="00F0190C">
      <w:pPr>
        <w:ind w:left="360"/>
        <w:rPr>
          <w:color w:val="545659" w:themeColor="text1"/>
        </w:rPr>
      </w:pPr>
    </w:p>
    <w:p w14:paraId="08EB6F4D" w14:textId="77777777" w:rsidR="00F0190C" w:rsidRPr="00985244" w:rsidRDefault="00F0190C" w:rsidP="00F0190C">
      <w:pPr>
        <w:ind w:left="360"/>
        <w:rPr>
          <w:color w:val="545659" w:themeColor="text1"/>
        </w:rPr>
      </w:pPr>
    </w:p>
    <w:p w14:paraId="4B19891B" w14:textId="77777777" w:rsidR="00F0190C" w:rsidRPr="00985244" w:rsidRDefault="00F0190C" w:rsidP="00F0190C">
      <w:pPr>
        <w:ind w:left="360"/>
        <w:rPr>
          <w:color w:val="545659" w:themeColor="text1"/>
        </w:rPr>
      </w:pPr>
    </w:p>
    <w:p w14:paraId="2DADAA20"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Verify results – click on ‘ALV Grid’</w:t>
      </w:r>
    </w:p>
    <w:p w14:paraId="7A6454E1" w14:textId="77777777" w:rsidR="00F0190C" w:rsidRPr="00985244" w:rsidRDefault="00F0190C" w:rsidP="00F0190C">
      <w:pPr>
        <w:ind w:left="360"/>
        <w:rPr>
          <w:color w:val="545659" w:themeColor="text1"/>
        </w:rPr>
      </w:pPr>
      <w:r w:rsidRPr="00985244">
        <w:br/>
      </w:r>
      <w:r w:rsidRPr="00985244">
        <w:rPr>
          <w:noProof/>
        </w:rPr>
        <w:drawing>
          <wp:inline distT="0" distB="0" distL="0" distR="0" wp14:anchorId="73B20305" wp14:editId="62BBB6A0">
            <wp:extent cx="2881424" cy="2216015"/>
            <wp:effectExtent l="0" t="0" r="1905" b="0"/>
            <wp:docPr id="340036093" name="Grafik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59" cstate="print">
                      <a:extLst>
                        <a:ext uri="{28A0092B-C50C-407E-A947-70E740481C1C}">
                          <a14:useLocalDpi xmlns:a14="http://schemas.microsoft.com/office/drawing/2010/main"/>
                        </a:ext>
                      </a:extLst>
                    </a:blip>
                    <a:stretch>
                      <a:fillRect/>
                    </a:stretch>
                  </pic:blipFill>
                  <pic:spPr>
                    <a:xfrm>
                      <a:off x="0" y="0"/>
                      <a:ext cx="2892184" cy="2224290"/>
                    </a:xfrm>
                    <a:prstGeom prst="rect">
                      <a:avLst/>
                    </a:prstGeom>
                  </pic:spPr>
                </pic:pic>
              </a:graphicData>
            </a:graphic>
          </wp:inline>
        </w:drawing>
      </w:r>
    </w:p>
    <w:p w14:paraId="28208CDD" w14:textId="2391EEE3" w:rsidR="00F0190C" w:rsidRPr="00985244" w:rsidRDefault="00F0190C" w:rsidP="00EC611A">
      <w:pPr>
        <w:pStyle w:val="Intro0"/>
        <w:rPr>
          <w:color w:val="545659" w:themeColor="text1"/>
          <w:sz w:val="36"/>
          <w:szCs w:val="36"/>
        </w:rPr>
      </w:pPr>
    </w:p>
    <w:p w14:paraId="27CE7226" w14:textId="7D7BADE0" w:rsidR="3D59CE72" w:rsidRPr="00985244" w:rsidRDefault="00BD43CD" w:rsidP="002E7ED2">
      <w:pPr>
        <w:pStyle w:val="MainSubTitle"/>
      </w:pPr>
      <w:r w:rsidRPr="00985244">
        <w:rPr>
          <w:color w:val="545659" w:themeColor="text1"/>
        </w:rPr>
        <w:br w:type="page"/>
      </w:r>
      <w:r w:rsidR="3D59CE72" w:rsidRPr="00985244">
        <w:t xml:space="preserve"> </w:t>
      </w:r>
    </w:p>
    <w:p w14:paraId="5677B79C" w14:textId="20741861" w:rsidR="001D6A6E" w:rsidRPr="00985244" w:rsidRDefault="001D6A6E" w:rsidP="007B6244">
      <w:pPr>
        <w:rPr>
          <w:color w:val="545659" w:themeColor="text1"/>
        </w:rPr>
      </w:pPr>
      <w:r w:rsidRPr="00985244">
        <w:rPr>
          <w:noProof/>
          <w:color w:val="545659" w:themeColor="text1"/>
          <w:sz w:val="36"/>
          <w:szCs w:val="36"/>
        </w:rPr>
        <w:drawing>
          <wp:anchor distT="0" distB="0" distL="114300" distR="114300" simplePos="0" relativeHeight="251658241" behindDoc="1" locked="0" layoutInCell="1" allowOverlap="1" wp14:anchorId="16545A33" wp14:editId="6151EB4F">
            <wp:simplePos x="0" y="0"/>
            <wp:positionH relativeFrom="page">
              <wp:posOffset>49530</wp:posOffset>
            </wp:positionH>
            <wp:positionV relativeFrom="page">
              <wp:posOffset>-686560</wp:posOffset>
            </wp:positionV>
            <wp:extent cx="7772400" cy="10058400"/>
            <wp:effectExtent l="0" t="0" r="0" b="0"/>
            <wp:wrapNone/>
            <wp:docPr id="1128746763" name="Picture 1128746763" descr="A picture containing dark,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763" name="Picture 1128746763" descr="A picture containing dark, light, night sky&#10;&#10;Description automatically generated"/>
                    <pic:cNvPicPr/>
                  </pic:nvPicPr>
                  <pic:blipFill>
                    <a:blip r:embed="rId60">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Pr="00985244">
        <w:rPr>
          <w:rFonts w:cs="Arial"/>
          <w:noProof/>
          <w:color w:val="545659" w:themeColor="text1"/>
          <w:sz w:val="12"/>
          <w:szCs w:val="12"/>
        </w:rPr>
        <mc:AlternateContent>
          <mc:Choice Requires="wps">
            <w:drawing>
              <wp:anchor distT="0" distB="0" distL="114300" distR="114300" simplePos="0" relativeHeight="251658242" behindDoc="0" locked="0" layoutInCell="1" allowOverlap="1" wp14:anchorId="2708534E" wp14:editId="057093E2">
                <wp:simplePos x="0" y="0"/>
                <wp:positionH relativeFrom="margin">
                  <wp:posOffset>-153035</wp:posOffset>
                </wp:positionH>
                <wp:positionV relativeFrom="paragraph">
                  <wp:posOffset>2011045</wp:posOffset>
                </wp:positionV>
                <wp:extent cx="6374130" cy="356235"/>
                <wp:effectExtent l="0" t="0" r="7620" b="5715"/>
                <wp:wrapThrough wrapText="bothSides">
                  <wp:wrapPolygon edited="0">
                    <wp:start x="0" y="0"/>
                    <wp:lineTo x="0" y="20791"/>
                    <wp:lineTo x="21561" y="20791"/>
                    <wp:lineTo x="21561" y="0"/>
                    <wp:lineTo x="0" y="0"/>
                  </wp:wrapPolygon>
                </wp:wrapThrough>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356235"/>
                        </a:xfrm>
                        <a:prstGeom prst="rect">
                          <a:avLst/>
                        </a:prstGeom>
                        <a:noFill/>
                        <a:ln w="9525">
                          <a:noFill/>
                          <a:miter lim="800000"/>
                          <a:headEnd/>
                          <a:tailEnd/>
                        </a:ln>
                      </wps:spPr>
                      <wps:txbx>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wps:txbx>
                      <wps:bodyPr rot="0" vert="horz" wrap="square" lIns="0" tIns="0" rIns="0" bIns="0" anchor="t" anchorCtr="0">
                        <a:noAutofit/>
                      </wps:bodyPr>
                    </wps:wsp>
                  </a:graphicData>
                </a:graphic>
              </wp:anchor>
            </w:drawing>
          </mc:Choice>
          <mc:Fallback>
            <w:pict>
              <v:shapetype w14:anchorId="2708534E" id="_x0000_t202" coordsize="21600,21600" o:spt="202" path="m,l,21600r21600,l21600,xe">
                <v:stroke joinstyle="miter"/>
                <v:path gradientshapeok="t" o:connecttype="rect"/>
              </v:shapetype>
              <v:shape id="Text Box 2" o:spid="_x0000_s1026" type="#_x0000_t202" style="position:absolute;margin-left:-12.05pt;margin-top:158.35pt;width:501.9pt;height:28.05pt;z-index:25165824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" filled="f" stroked="f">
                <v:textbox inset="0,0,0,0">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v:textbox>
                <w10:wrap type="through" anchorx="margin"/>
              </v:shape>
            </w:pict>
          </mc:Fallback>
        </mc:AlternateContent>
      </w:r>
      <w:r w:rsidRPr="00985244">
        <w:rPr>
          <w:rFonts w:cs="Arial"/>
          <w:noProof/>
          <w:color w:val="545659" w:themeColor="text1"/>
          <w:sz w:val="12"/>
          <w:szCs w:val="12"/>
        </w:rPr>
        <mc:AlternateContent>
          <mc:Choice Requires="wps">
            <w:drawing>
              <wp:anchor distT="0" distB="0" distL="114300" distR="114300" simplePos="0" relativeHeight="251658243" behindDoc="0" locked="0" layoutInCell="1" allowOverlap="1" wp14:anchorId="4AE5EF96" wp14:editId="722526F4">
                <wp:simplePos x="0" y="0"/>
                <wp:positionH relativeFrom="margin">
                  <wp:posOffset>-184785</wp:posOffset>
                </wp:positionH>
                <wp:positionV relativeFrom="paragraph">
                  <wp:posOffset>34290</wp:posOffset>
                </wp:positionV>
                <wp:extent cx="6379845" cy="1743075"/>
                <wp:effectExtent l="0" t="0" r="1905" b="9525"/>
                <wp:wrapThrough wrapText="bothSides">
                  <wp:wrapPolygon edited="0">
                    <wp:start x="0" y="0"/>
                    <wp:lineTo x="0" y="21370"/>
                    <wp:lineTo x="21539" y="21370"/>
                    <wp:lineTo x="21539" y="0"/>
                    <wp:lineTo x="0" y="0"/>
                  </wp:wrapPolygon>
                </wp:wrapThrough>
                <wp:docPr id="6" name="Text Box 19"/>
                <wp:cNvGraphicFramePr/>
                <a:graphic xmlns:a="http://schemas.openxmlformats.org/drawingml/2006/main">
                  <a:graphicData uri="http://schemas.microsoft.com/office/word/2010/wordprocessingShape">
                    <wps:wsp>
                      <wps:cNvSpPr txBox="1"/>
                      <wps:spPr>
                        <a:xfrm>
                          <a:off x="0" y="0"/>
                          <a:ext cx="6379845" cy="1743075"/>
                        </a:xfrm>
                        <a:prstGeom prst="rect">
                          <a:avLst/>
                        </a:prstGeom>
                        <a:noFill/>
                        <a:ln>
                          <a:noFill/>
                        </a:ln>
                        <a:effectLst/>
                        <a:extLs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5EF96" id="Text Box 19" o:spid="_x0000_s1027" type="#_x0000_t202" style="position:absolute;margin-left:-14.55pt;margin-top:2.7pt;width:502.35pt;height:137.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" filled="f" stroked="f">
                <v:textbox inset="0,0,0,0">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v:textbox>
                <w10:wrap type="through" anchorx="margin"/>
              </v:shape>
            </w:pict>
          </mc:Fallback>
        </mc:AlternateContent>
      </w:r>
      <w:r w:rsidRPr="00985244">
        <w:rPr>
          <w:color w:val="545659" w:themeColor="text1"/>
        </w:rPr>
        <w:br/>
      </w:r>
    </w:p>
    <w:p w14:paraId="49CBC8FE" w14:textId="77777777" w:rsidR="001D6A6E" w:rsidRPr="00985244" w:rsidRDefault="001D6A6E" w:rsidP="001D6A6E">
      <w:pPr>
        <w:pStyle w:val="ListParagraph"/>
        <w:rPr>
          <w:color w:val="545659" w:themeColor="text1"/>
        </w:rPr>
      </w:pPr>
    </w:p>
    <w:p w14:paraId="29EA92A3" w14:textId="3BC221EF" w:rsidR="001D6A6E" w:rsidRPr="00985244" w:rsidRDefault="001D6A6E" w:rsidP="001D6A6E">
      <w:pPr>
        <w:pStyle w:val="Intro0"/>
        <w:rPr>
          <w:color w:val="545659" w:themeColor="text1"/>
          <w:sz w:val="36"/>
          <w:szCs w:val="36"/>
        </w:rPr>
      </w:pPr>
      <w:r w:rsidRPr="00985244">
        <w:rPr>
          <w:rFonts w:cs="Arial"/>
          <w:noProof/>
          <w:color w:val="545659" w:themeColor="text1"/>
          <w:sz w:val="12"/>
          <w:szCs w:val="12"/>
        </w:rPr>
        <w:drawing>
          <wp:anchor distT="0" distB="0" distL="114300" distR="114300" simplePos="0" relativeHeight="251658244" behindDoc="0" locked="0" layoutInCell="1" allowOverlap="1" wp14:anchorId="6E35B71D" wp14:editId="1DBED324">
            <wp:simplePos x="0" y="0"/>
            <wp:positionH relativeFrom="column">
              <wp:posOffset>1905</wp:posOffset>
            </wp:positionH>
            <wp:positionV relativeFrom="paragraph">
              <wp:posOffset>5689189</wp:posOffset>
            </wp:positionV>
            <wp:extent cx="2124075" cy="264795"/>
            <wp:effectExtent l="0" t="0" r="0" b="1905"/>
            <wp:wrapThrough wrapText="bothSides">
              <wp:wrapPolygon edited="0">
                <wp:start x="6845" y="0"/>
                <wp:lineTo x="0" y="0"/>
                <wp:lineTo x="0" y="19683"/>
                <wp:lineTo x="3100" y="20719"/>
                <wp:lineTo x="8395" y="20719"/>
                <wp:lineTo x="9040" y="20719"/>
                <wp:lineTo x="21439" y="19683"/>
                <wp:lineTo x="21439" y="9324"/>
                <wp:lineTo x="8265" y="0"/>
                <wp:lineTo x="6845" y="0"/>
              </wp:wrapPolygon>
            </wp:wrapThrough>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2124075" cy="264795"/>
                    </a:xfrm>
                    <a:prstGeom prst="rect">
                      <a:avLst/>
                    </a:prstGeom>
                  </pic:spPr>
                </pic:pic>
              </a:graphicData>
            </a:graphic>
          </wp:anchor>
        </w:drawing>
      </w:r>
    </w:p>
    <w:p w14:paraId="2B5B199A" w14:textId="2AB5D7FA" w:rsidR="00BD43CD" w:rsidRPr="00985244" w:rsidRDefault="00BD43CD" w:rsidP="00EC611A">
      <w:pPr>
        <w:pStyle w:val="Intro0"/>
        <w:rPr>
          <w:color w:val="545659" w:themeColor="text1"/>
          <w:sz w:val="36"/>
          <w:szCs w:val="36"/>
        </w:rPr>
      </w:pPr>
    </w:p>
    <w:sectPr w:rsidR="00BD43CD" w:rsidRPr="00985244" w:rsidSect="00231E05">
      <w:headerReference w:type="default" r:id="rId62"/>
      <w:footerReference w:type="even" r:id="rId63"/>
      <w:footerReference w:type="default" r:id="rId64"/>
      <w:headerReference w:type="first" r:id="rId65"/>
      <w:footerReference w:type="first" r:id="rId66"/>
      <w:pgSz w:w="12240" w:h="15840"/>
      <w:pgMar w:top="1440" w:right="1440" w:bottom="1440" w:left="1440" w:header="720"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7E124" w14:textId="77777777" w:rsidR="0016488F" w:rsidRDefault="0016488F" w:rsidP="00AE312A">
      <w:r>
        <w:separator/>
      </w:r>
    </w:p>
  </w:endnote>
  <w:endnote w:type="continuationSeparator" w:id="0">
    <w:p w14:paraId="29F1F4BD" w14:textId="77777777" w:rsidR="0016488F" w:rsidRDefault="0016488F" w:rsidP="00AE312A">
      <w:r>
        <w:continuationSeparator/>
      </w:r>
    </w:p>
  </w:endnote>
  <w:endnote w:type="continuationNotice" w:id="1">
    <w:p w14:paraId="2FCB266B" w14:textId="77777777" w:rsidR="0016488F" w:rsidRDefault="00164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quot;Arial&quot;,sans-serif">
    <w:altName w:val="Cambria"/>
    <w:panose1 w:val="020B0604020202020204"/>
    <w:charset w:val="00"/>
    <w:family w:val="roman"/>
    <w:notTrueType/>
    <w:pitch w:val="default"/>
  </w:font>
  <w:font w:name="Shruti">
    <w:panose1 w:val="020B0502040204020203"/>
    <w:charset w:val="00"/>
    <w:family w:val="swiss"/>
    <w:pitch w:val="variable"/>
    <w:sig w:usb0="00040003" w:usb1="00000000" w:usb2="00000000" w:usb3="00000000" w:csb0="00000001" w:csb1="00000000"/>
  </w:font>
  <w:font w:name="Source Sans Pro Light">
    <w:altName w:val="Source Sans Pro Light"/>
    <w:panose1 w:val="020B0403030403020204"/>
    <w:charset w:val="00"/>
    <w:family w:val="swiss"/>
    <w:notTrueType/>
    <w:pitch w:val="variable"/>
    <w:sig w:usb0="600002F7" w:usb1="02000001" w:usb2="00000000" w:usb3="00000000" w:csb0="0000019F" w:csb1="00000000"/>
  </w:font>
  <w:font w:name="Source Sans Pro">
    <w:altName w:val="Source Sans Pro"/>
    <w:panose1 w:val="020B0503030403020204"/>
    <w:charset w:val="00"/>
    <w:family w:val="swiss"/>
    <w:notTrueType/>
    <w:pitch w:val="variable"/>
    <w:sig w:usb0="600002F7" w:usb1="02000001"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imes New Roman (Body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D9642" w14:textId="2698C192" w:rsidR="001C5D6F" w:rsidRDefault="001C5D6F" w:rsidP="00552E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7076F">
      <w:rPr>
        <w:rStyle w:val="PageNumber"/>
        <w:noProof/>
      </w:rPr>
      <w:t>1</w:t>
    </w:r>
    <w:r>
      <w:rPr>
        <w:rStyle w:val="PageNumber"/>
      </w:rPr>
      <w:fldChar w:fldCharType="end"/>
    </w:r>
  </w:p>
  <w:p w14:paraId="451A6480" w14:textId="77777777" w:rsidR="001C5D6F" w:rsidRDefault="001C5D6F" w:rsidP="00AE31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62B59" w14:textId="131D0172" w:rsidR="001C5D6F" w:rsidRPr="00524E79" w:rsidRDefault="001C5D6F" w:rsidP="001027EB">
    <w:pPr>
      <w:pStyle w:val="Footer"/>
      <w:ind w:right="360"/>
      <w:rPr>
        <w:b/>
        <w:bCs/>
        <w:color w:val="FFFFFF" w:themeColor="accent6"/>
        <w:sz w:val="16"/>
        <w:szCs w:val="16"/>
      </w:rPr>
    </w:pPr>
    <w:r w:rsidRPr="0038644D">
      <w:rPr>
        <w:noProof/>
        <w:color w:val="FFFFFF" w:themeColor="accent6"/>
      </w:rPr>
      <mc:AlternateContent>
        <mc:Choice Requires="wps">
          <w:drawing>
            <wp:anchor distT="0" distB="0" distL="114300" distR="114300" simplePos="0" relativeHeight="251658241" behindDoc="1" locked="0" layoutInCell="1" allowOverlap="1" wp14:anchorId="13ACD720" wp14:editId="68C5A424">
              <wp:simplePos x="0" y="0"/>
              <wp:positionH relativeFrom="page">
                <wp:posOffset>0</wp:posOffset>
              </wp:positionH>
              <wp:positionV relativeFrom="page">
                <wp:posOffset>9372600</wp:posOffset>
              </wp:positionV>
              <wp:extent cx="7772400" cy="6858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685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397967AF">
            <v:rect id="Rectangle 4" style="position:absolute;margin-left:0;margin-top:738pt;width:612pt;height:5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1c345e [3215]" stroked="f" strokeweight="1pt" w14:anchorId="2ACB93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">
              <w10:wrap anchorx="page" anchory="page"/>
            </v:rect>
          </w:pict>
        </mc:Fallback>
      </mc:AlternateContent>
    </w:r>
    <w:r>
      <w:rPr>
        <w:b/>
        <w:bCs/>
        <w:color w:val="FFFFFF" w:themeColor="accent6"/>
        <w:sz w:val="16"/>
        <w:szCs w:val="16"/>
      </w:rPr>
      <w:t>SAP Accelerator</w:t>
    </w:r>
    <w:r w:rsidR="00CA5004">
      <w:rPr>
        <w:b/>
        <w:bCs/>
        <w:color w:val="FFFFFF" w:themeColor="accent6"/>
        <w:sz w:val="16"/>
        <w:szCs w:val="16"/>
      </w:rPr>
      <w:t>s Qlik SaaS</w:t>
    </w:r>
    <w:r>
      <w:rPr>
        <w:b/>
        <w:bCs/>
        <w:color w:val="FFFFFF" w:themeColor="accent6"/>
        <w:sz w:val="16"/>
        <w:szCs w:val="16"/>
      </w:rPr>
      <w:t xml:space="preserve"> – Installation and Configuration Guide</w:t>
    </w:r>
  </w:p>
  <w:sdt>
    <w:sdtPr>
      <w:rPr>
        <w:rStyle w:val="PageNumber"/>
        <w:b/>
        <w:bCs/>
        <w:color w:val="FFFFFF" w:themeColor="accent6"/>
        <w:sz w:val="16"/>
        <w:szCs w:val="16"/>
      </w:rPr>
      <w:id w:val="871271216"/>
      <w:docPartObj>
        <w:docPartGallery w:val="Page Numbers (Bottom of Page)"/>
        <w:docPartUnique/>
      </w:docPartObj>
    </w:sdtPr>
    <w:sdtEndPr>
      <w:rPr>
        <w:rStyle w:val="PageNumber"/>
      </w:rPr>
    </w:sdtEndPr>
    <w:sdtContent>
      <w:p w14:paraId="2319A091" w14:textId="6167FDF1" w:rsidR="001C5D6F" w:rsidRPr="0038644D" w:rsidRDefault="001C5D6F" w:rsidP="001027EB">
        <w:pPr>
          <w:pStyle w:val="Footer"/>
          <w:framePr w:w="360" w:wrap="around" w:vAnchor="page" w:hAnchor="page" w:x="10801" w:y="15121"/>
          <w:jc w:val="right"/>
          <w:rPr>
            <w:rStyle w:val="PageNumber"/>
            <w:b/>
            <w:bCs/>
            <w:color w:val="FFFFFF" w:themeColor="accent6"/>
            <w:sz w:val="16"/>
            <w:szCs w:val="16"/>
          </w:rPr>
        </w:pPr>
        <w:r w:rsidRPr="0038644D">
          <w:rPr>
            <w:rStyle w:val="PageNumber"/>
            <w:b/>
            <w:bCs/>
            <w:color w:val="FFFFFF" w:themeColor="accent6"/>
            <w:sz w:val="16"/>
            <w:szCs w:val="16"/>
          </w:rPr>
          <w:fldChar w:fldCharType="begin"/>
        </w:r>
        <w:r w:rsidRPr="0038644D">
          <w:rPr>
            <w:rStyle w:val="PageNumber"/>
            <w:b/>
            <w:bCs/>
            <w:color w:val="FFFFFF" w:themeColor="accent6"/>
            <w:sz w:val="16"/>
            <w:szCs w:val="16"/>
          </w:rPr>
          <w:instrText xml:space="preserve"> PAGE </w:instrText>
        </w:r>
        <w:r w:rsidRPr="0038644D">
          <w:rPr>
            <w:rStyle w:val="PageNumber"/>
            <w:b/>
            <w:bCs/>
            <w:color w:val="FFFFFF" w:themeColor="accent6"/>
            <w:sz w:val="16"/>
            <w:szCs w:val="16"/>
          </w:rPr>
          <w:fldChar w:fldCharType="separate"/>
        </w:r>
        <w:r>
          <w:rPr>
            <w:rStyle w:val="PageNumber"/>
            <w:b/>
            <w:bCs/>
            <w:noProof/>
            <w:color w:val="FFFFFF" w:themeColor="accent6"/>
            <w:sz w:val="16"/>
            <w:szCs w:val="16"/>
          </w:rPr>
          <w:t>6</w:t>
        </w:r>
        <w:r w:rsidRPr="0038644D">
          <w:rPr>
            <w:rStyle w:val="PageNumber"/>
            <w:b/>
            <w:bCs/>
            <w:color w:val="FFFFFF" w:themeColor="accent6"/>
            <w:sz w:val="16"/>
            <w:szCs w:val="16"/>
          </w:rPr>
          <w:fldChar w:fldCharType="end"/>
        </w:r>
      </w:p>
    </w:sdtContent>
  </w:sdt>
  <w:p w14:paraId="2931AD19" w14:textId="77777777" w:rsidR="001C5D6F" w:rsidRPr="00524E79" w:rsidRDefault="001C5D6F" w:rsidP="001027EB">
    <w:pPr>
      <w:pStyle w:val="Footer"/>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C956" w14:textId="77777777" w:rsidR="001C5D6F" w:rsidRPr="00524E79" w:rsidRDefault="001C5D6F" w:rsidP="00AE312A">
    <w:pPr>
      <w:pStyle w:val="Footer"/>
      <w:ind w:right="360"/>
      <w:rPr>
        <w:b/>
        <w:bCs/>
        <w:color w:val="54565A"/>
        <w:spacing w:val="40"/>
        <w:sz w:val="6"/>
        <w:szCs w:val="6"/>
      </w:rPr>
    </w:pPr>
    <w:r w:rsidRPr="00382E37">
      <w:rPr>
        <w:b/>
        <w:bCs/>
        <w:noProof/>
        <w:color w:val="54565A"/>
        <w:spacing w:val="40"/>
        <w:sz w:val="18"/>
        <w:szCs w:val="18"/>
      </w:rPr>
      <w:drawing>
        <wp:anchor distT="0" distB="0" distL="114300" distR="114300" simplePos="0" relativeHeight="251658240" behindDoc="1" locked="0" layoutInCell="1" allowOverlap="1" wp14:anchorId="0136D7CB" wp14:editId="30012AA3">
          <wp:simplePos x="0" y="0"/>
          <wp:positionH relativeFrom="page">
            <wp:posOffset>5486400</wp:posOffset>
          </wp:positionH>
          <wp:positionV relativeFrom="page">
            <wp:posOffset>9601200</wp:posOffset>
          </wp:positionV>
          <wp:extent cx="1831348" cy="228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lik-logo.jpg"/>
                  <pic:cNvPicPr/>
                </pic:nvPicPr>
                <pic:blipFill>
                  <a:blip r:embed="rId1">
                    <a:extLst>
                      <a:ext uri="{28A0092B-C50C-407E-A947-70E740481C1C}">
                        <a14:useLocalDpi xmlns:a14="http://schemas.microsoft.com/office/drawing/2010/main" val="0"/>
                      </a:ext>
                    </a:extLst>
                  </a:blip>
                  <a:stretch>
                    <a:fillRect/>
                  </a:stretch>
                </pic:blipFill>
                <pic:spPr>
                  <a:xfrm>
                    <a:off x="0" y="0"/>
                    <a:ext cx="1831348" cy="228600"/>
                  </a:xfrm>
                  <a:prstGeom prst="rect">
                    <a:avLst/>
                  </a:prstGeom>
                </pic:spPr>
              </pic:pic>
            </a:graphicData>
          </a:graphic>
          <wp14:sizeRelH relativeFrom="margin">
            <wp14:pctWidth>0</wp14:pctWidth>
          </wp14:sizeRelH>
          <wp14:sizeRelV relativeFrom="margin">
            <wp14:pctHeight>0</wp14:pctHeight>
          </wp14:sizeRelV>
        </wp:anchor>
      </w:drawing>
    </w:r>
    <w:r>
      <w:rPr>
        <w:b/>
        <w:bCs/>
        <w:color w:val="54565A"/>
        <w:spacing w:val="40"/>
        <w:sz w:val="18"/>
        <w:szCs w:val="18"/>
      </w:rPr>
      <w:t>QLIK.COM</w:t>
    </w:r>
    <w:r>
      <w:rPr>
        <w:b/>
        <w:bCs/>
        <w:color w:val="54565A"/>
        <w:spacing w:val="40"/>
        <w:sz w:val="18"/>
        <w:szCs w:val="18"/>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165F6" w14:textId="77777777" w:rsidR="0016488F" w:rsidRDefault="0016488F" w:rsidP="00AE312A">
      <w:r>
        <w:separator/>
      </w:r>
    </w:p>
  </w:footnote>
  <w:footnote w:type="continuationSeparator" w:id="0">
    <w:p w14:paraId="76D5CF52" w14:textId="77777777" w:rsidR="0016488F" w:rsidRDefault="0016488F" w:rsidP="00AE312A">
      <w:r>
        <w:continuationSeparator/>
      </w:r>
    </w:p>
  </w:footnote>
  <w:footnote w:type="continuationNotice" w:id="1">
    <w:p w14:paraId="4ADA05D1" w14:textId="77777777" w:rsidR="0016488F" w:rsidRDefault="0016488F"/>
  </w:footnote>
  <w:footnote w:id="2">
    <w:p w14:paraId="7D16599A" w14:textId="77777777" w:rsidR="001C5D6F" w:rsidRDefault="001C5D6F" w:rsidP="007C1548">
      <w:pPr>
        <w:pStyle w:val="FootnoteText"/>
        <w:rPr>
          <w:sz w:val="16"/>
          <w:szCs w:val="16"/>
        </w:rPr>
      </w:pPr>
      <w:r w:rsidRPr="58C44EA5">
        <w:rPr>
          <w:rStyle w:val="FootnoteReference"/>
        </w:rPr>
        <w:footnoteRef/>
      </w:r>
      <w:r>
        <w:t xml:space="preserve"> </w:t>
      </w:r>
      <w:r w:rsidRPr="58C44EA5">
        <w:rPr>
          <w:sz w:val="16"/>
          <w:szCs w:val="16"/>
        </w:rPr>
        <w:t>ZTCURR is a Custom Extractor. SAP Extractors typically starts with a number or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18CCB05" w14:paraId="739041A0" w14:textId="77777777" w:rsidTr="118CCB05">
      <w:trPr>
        <w:trHeight w:val="300"/>
      </w:trPr>
      <w:tc>
        <w:tcPr>
          <w:tcW w:w="3120" w:type="dxa"/>
        </w:tcPr>
        <w:p w14:paraId="3CAB03E1" w14:textId="375DD6AE" w:rsidR="118CCB05" w:rsidRDefault="118CCB05" w:rsidP="118CCB05">
          <w:pPr>
            <w:pStyle w:val="Header"/>
            <w:ind w:left="-115"/>
          </w:pPr>
        </w:p>
      </w:tc>
      <w:tc>
        <w:tcPr>
          <w:tcW w:w="3120" w:type="dxa"/>
        </w:tcPr>
        <w:p w14:paraId="46824CAE" w14:textId="3EDDAFBD" w:rsidR="118CCB05" w:rsidRDefault="118CCB05" w:rsidP="118CCB05">
          <w:pPr>
            <w:pStyle w:val="Header"/>
            <w:jc w:val="center"/>
          </w:pPr>
        </w:p>
      </w:tc>
      <w:tc>
        <w:tcPr>
          <w:tcW w:w="3120" w:type="dxa"/>
        </w:tcPr>
        <w:p w14:paraId="1112CF5B" w14:textId="0AF40733" w:rsidR="118CCB05" w:rsidRDefault="118CCB05" w:rsidP="118CCB05">
          <w:pPr>
            <w:pStyle w:val="Header"/>
            <w:ind w:right="-115"/>
            <w:jc w:val="right"/>
          </w:pPr>
        </w:p>
      </w:tc>
    </w:tr>
  </w:tbl>
  <w:p w14:paraId="2E979010" w14:textId="6E180AC6" w:rsidR="00A74EB3" w:rsidRDefault="00A74E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18CCB05" w14:paraId="5C01BA8E" w14:textId="77777777" w:rsidTr="118CCB05">
      <w:trPr>
        <w:trHeight w:val="300"/>
      </w:trPr>
      <w:tc>
        <w:tcPr>
          <w:tcW w:w="3120" w:type="dxa"/>
        </w:tcPr>
        <w:p w14:paraId="65CDE399" w14:textId="47B133FD" w:rsidR="118CCB05" w:rsidRDefault="118CCB05" w:rsidP="118CCB05">
          <w:pPr>
            <w:pStyle w:val="Header"/>
            <w:ind w:left="-115"/>
          </w:pPr>
        </w:p>
      </w:tc>
      <w:tc>
        <w:tcPr>
          <w:tcW w:w="3120" w:type="dxa"/>
        </w:tcPr>
        <w:p w14:paraId="346803D3" w14:textId="2C239606" w:rsidR="118CCB05" w:rsidRDefault="118CCB05" w:rsidP="118CCB05">
          <w:pPr>
            <w:pStyle w:val="Header"/>
            <w:jc w:val="center"/>
          </w:pPr>
        </w:p>
      </w:tc>
      <w:tc>
        <w:tcPr>
          <w:tcW w:w="3120" w:type="dxa"/>
        </w:tcPr>
        <w:p w14:paraId="2EB8566B" w14:textId="57756C9C" w:rsidR="118CCB05" w:rsidRDefault="118CCB05" w:rsidP="118CCB05">
          <w:pPr>
            <w:pStyle w:val="Header"/>
            <w:ind w:right="-115"/>
            <w:jc w:val="right"/>
          </w:pPr>
        </w:p>
      </w:tc>
    </w:tr>
  </w:tbl>
  <w:p w14:paraId="50BA49C5" w14:textId="45D70AE2" w:rsidR="00A74EB3" w:rsidRDefault="00A74EB3">
    <w:pPr>
      <w:pStyle w:val="Header"/>
    </w:pPr>
  </w:p>
</w:hdr>
</file>

<file path=word/intelligence2.xml><?xml version="1.0" encoding="utf-8"?>
<int2:intelligence xmlns:int2="http://schemas.microsoft.com/office/intelligence/2020/intelligence" xmlns:oel="http://schemas.microsoft.com/office/2019/extlst">
  <int2:observations>
    <int2:textHash int2:hashCode="YSdF8FB3Dq8oSO" int2:id="5htTkgjr">
      <int2:state int2:value="Rejected" int2:type="LegacyProofing"/>
    </int2:textHash>
    <int2:textHash int2:hashCode="WChy7O+rMCjtQP" int2:id="6An0fD82">
      <int2:state int2:value="Rejected" int2:type="LegacyProofing"/>
    </int2:textHash>
    <int2:textHash int2:hashCode="BBLx2HVB93nbEh" int2:id="F5D5raxM">
      <int2:state int2:value="Rejected" int2:type="LegacyProofing"/>
    </int2:textHash>
    <int2:textHash int2:hashCode="H0bn8BfKqJp3yV" int2:id="QcpAaWs0">
      <int2:state int2:value="Rejected" int2:type="LegacyProofing"/>
    </int2:textHash>
    <int2:textHash int2:hashCode="D94168E8pjgAGo" int2:id="YSaDjolX">
      <int2:state int2:value="Rejected" int2:type="LegacyProofing"/>
    </int2:textHash>
    <int2:textHash int2:hashCode="HAbU/ASqNGPHb/" int2:id="YWDFaF91">
      <int2:state int2:value="Rejected" int2:type="LegacyProofing"/>
    </int2:textHash>
    <int2:textHash int2:hashCode="yNjT6D4Do7w0D1" int2:id="aHooXQJ9">
      <int2:state int2:value="Rejected" int2:type="LegacyProofing"/>
    </int2:textHash>
    <int2:textHash int2:hashCode="ZLK20Sv+S6rn2t" int2:id="bFY6GiBN">
      <int2:state int2:value="Rejected" int2:type="LegacyProofing"/>
    </int2:textHash>
    <int2:textHash int2:hashCode="HuGggPGyG0i5VE" int2:id="m6NKXRFh">
      <int2:state int2:value="Rejected" int2:type="LegacyProofing"/>
    </int2:textHash>
    <int2:textHash int2:hashCode="bCeh6e1OuyqQv+" int2:id="njHS3OLV">
      <int2:state int2:value="Rejected" int2:type="LegacyProofing"/>
    </int2:textHash>
    <int2:textHash int2:hashCode="5Q5caFG2HKds4+" int2:id="pird8xGT">
      <int2:state int2:value="Rejected" int2:type="LegacyProofing"/>
    </int2:textHash>
    <int2:textHash int2:hashCode="jf8AT4FyeIZmy6" int2:id="qiINK1cV">
      <int2:state int2:value="Rejected" int2:type="LegacyProofing"/>
    </int2:textHash>
    <int2:bookmark int2:bookmarkName="_Int_riQHIVoC" int2:invalidationBookmarkName="" int2:hashCode="/Id7PG9YMVPfOb" int2:id="6ZutPEGr">
      <int2:state int2:value="Rejected" int2:type="LegacyProofing"/>
    </int2:bookmark>
    <int2:bookmark int2:bookmarkName="_Int_WzRdwpHz" int2:invalidationBookmarkName="" int2:hashCode="GutdaviBnqI196" int2:id="Hwp9UuJW">
      <int2:state int2:value="Rejected" int2:type="LegacyProofing"/>
    </int2:bookmark>
    <int2:bookmark int2:bookmarkName="_Int_gmNkdPdD" int2:invalidationBookmarkName="" int2:hashCode="GutdaviBnqI196" int2:id="M48pEDO7">
      <int2:state int2:value="Rejected" int2:type="LegacyProofing"/>
    </int2:bookmark>
    <int2:bookmark int2:bookmarkName="_Int_cR6W91Xg" int2:invalidationBookmarkName="" int2:hashCode="EIXwg17flYjSWW" int2:id="sxIemqrq">
      <int2:state int2:value="Rejected" int2:type="LegacyProofing"/>
    </int2:bookmark>
    <int2:bookmark int2:bookmarkName="_Int_jWBLgSsM" int2:invalidationBookmarkName="" int2:hashCode="EIXwg17flYjSWW" int2:id="xb28Pbc6">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57D"/>
    <w:multiLevelType w:val="hybridMultilevel"/>
    <w:tmpl w:val="FFFFFFFF"/>
    <w:lvl w:ilvl="0" w:tplc="BAD06BC8">
      <w:start w:val="1"/>
      <w:numFmt w:val="decimal"/>
      <w:lvlText w:val="%1."/>
      <w:lvlJc w:val="left"/>
      <w:pPr>
        <w:ind w:left="720" w:hanging="360"/>
      </w:pPr>
    </w:lvl>
    <w:lvl w:ilvl="1" w:tplc="2EE8E53E">
      <w:start w:val="1"/>
      <w:numFmt w:val="lowerLetter"/>
      <w:lvlText w:val="%2."/>
      <w:lvlJc w:val="left"/>
      <w:pPr>
        <w:ind w:left="1440" w:hanging="360"/>
      </w:pPr>
    </w:lvl>
    <w:lvl w:ilvl="2" w:tplc="30405E56">
      <w:start w:val="1"/>
      <w:numFmt w:val="lowerRoman"/>
      <w:lvlText w:val="%3."/>
      <w:lvlJc w:val="right"/>
      <w:pPr>
        <w:ind w:left="2160" w:hanging="180"/>
      </w:pPr>
    </w:lvl>
    <w:lvl w:ilvl="3" w:tplc="A420CAEC">
      <w:start w:val="1"/>
      <w:numFmt w:val="decimal"/>
      <w:lvlText w:val="%4."/>
      <w:lvlJc w:val="left"/>
      <w:pPr>
        <w:ind w:left="2880" w:hanging="360"/>
      </w:pPr>
    </w:lvl>
    <w:lvl w:ilvl="4" w:tplc="5204BEEA">
      <w:start w:val="1"/>
      <w:numFmt w:val="lowerLetter"/>
      <w:lvlText w:val="%5."/>
      <w:lvlJc w:val="left"/>
      <w:pPr>
        <w:ind w:left="3600" w:hanging="360"/>
      </w:pPr>
    </w:lvl>
    <w:lvl w:ilvl="5" w:tplc="CA0CB848">
      <w:start w:val="1"/>
      <w:numFmt w:val="lowerRoman"/>
      <w:lvlText w:val="%6."/>
      <w:lvlJc w:val="right"/>
      <w:pPr>
        <w:ind w:left="4320" w:hanging="180"/>
      </w:pPr>
    </w:lvl>
    <w:lvl w:ilvl="6" w:tplc="3702CCA8">
      <w:start w:val="1"/>
      <w:numFmt w:val="decimal"/>
      <w:lvlText w:val="%7."/>
      <w:lvlJc w:val="left"/>
      <w:pPr>
        <w:ind w:left="5040" w:hanging="360"/>
      </w:pPr>
    </w:lvl>
    <w:lvl w:ilvl="7" w:tplc="E62E1C0A">
      <w:start w:val="1"/>
      <w:numFmt w:val="lowerLetter"/>
      <w:lvlText w:val="%8."/>
      <w:lvlJc w:val="left"/>
      <w:pPr>
        <w:ind w:left="5760" w:hanging="360"/>
      </w:pPr>
    </w:lvl>
    <w:lvl w:ilvl="8" w:tplc="F640AD82">
      <w:start w:val="1"/>
      <w:numFmt w:val="lowerRoman"/>
      <w:lvlText w:val="%9."/>
      <w:lvlJc w:val="right"/>
      <w:pPr>
        <w:ind w:left="6480" w:hanging="180"/>
      </w:pPr>
    </w:lvl>
  </w:abstractNum>
  <w:abstractNum w:abstractNumId="1" w15:restartNumberingAfterBreak="0">
    <w:nsid w:val="02D30AD0"/>
    <w:multiLevelType w:val="hybridMultilevel"/>
    <w:tmpl w:val="FFFFFFFF"/>
    <w:lvl w:ilvl="0" w:tplc="006EC074">
      <w:start w:val="1"/>
      <w:numFmt w:val="decimal"/>
      <w:lvlText w:val="%1."/>
      <w:lvlJc w:val="left"/>
      <w:pPr>
        <w:ind w:left="720" w:hanging="360"/>
      </w:pPr>
    </w:lvl>
    <w:lvl w:ilvl="1" w:tplc="D7FC68C2">
      <w:start w:val="1"/>
      <w:numFmt w:val="lowerLetter"/>
      <w:lvlText w:val="%2."/>
      <w:lvlJc w:val="left"/>
      <w:pPr>
        <w:ind w:left="1440" w:hanging="360"/>
      </w:pPr>
    </w:lvl>
    <w:lvl w:ilvl="2" w:tplc="6EFC5344">
      <w:start w:val="1"/>
      <w:numFmt w:val="lowerRoman"/>
      <w:lvlText w:val="%3."/>
      <w:lvlJc w:val="right"/>
      <w:pPr>
        <w:ind w:left="2160" w:hanging="180"/>
      </w:pPr>
    </w:lvl>
    <w:lvl w:ilvl="3" w:tplc="AFE6A4BC">
      <w:start w:val="1"/>
      <w:numFmt w:val="decimal"/>
      <w:lvlText w:val="%4."/>
      <w:lvlJc w:val="left"/>
      <w:pPr>
        <w:ind w:left="2880" w:hanging="360"/>
      </w:pPr>
    </w:lvl>
    <w:lvl w:ilvl="4" w:tplc="38FC773C">
      <w:start w:val="1"/>
      <w:numFmt w:val="lowerLetter"/>
      <w:lvlText w:val="%5."/>
      <w:lvlJc w:val="left"/>
      <w:pPr>
        <w:ind w:left="3600" w:hanging="360"/>
      </w:pPr>
    </w:lvl>
    <w:lvl w:ilvl="5" w:tplc="9DA2CCC2">
      <w:start w:val="1"/>
      <w:numFmt w:val="lowerRoman"/>
      <w:lvlText w:val="%6."/>
      <w:lvlJc w:val="right"/>
      <w:pPr>
        <w:ind w:left="4320" w:hanging="180"/>
      </w:pPr>
    </w:lvl>
    <w:lvl w:ilvl="6" w:tplc="CD5E3356">
      <w:start w:val="1"/>
      <w:numFmt w:val="decimal"/>
      <w:lvlText w:val="%7."/>
      <w:lvlJc w:val="left"/>
      <w:pPr>
        <w:ind w:left="5040" w:hanging="360"/>
      </w:pPr>
    </w:lvl>
    <w:lvl w:ilvl="7" w:tplc="BC0CCA52">
      <w:start w:val="1"/>
      <w:numFmt w:val="lowerLetter"/>
      <w:lvlText w:val="%8."/>
      <w:lvlJc w:val="left"/>
      <w:pPr>
        <w:ind w:left="5760" w:hanging="360"/>
      </w:pPr>
    </w:lvl>
    <w:lvl w:ilvl="8" w:tplc="3DBA8AC8">
      <w:start w:val="1"/>
      <w:numFmt w:val="lowerRoman"/>
      <w:lvlText w:val="%9."/>
      <w:lvlJc w:val="right"/>
      <w:pPr>
        <w:ind w:left="6480" w:hanging="180"/>
      </w:pPr>
    </w:lvl>
  </w:abstractNum>
  <w:abstractNum w:abstractNumId="2" w15:restartNumberingAfterBreak="0">
    <w:nsid w:val="07A32986"/>
    <w:multiLevelType w:val="hybridMultilevel"/>
    <w:tmpl w:val="7D0A45F6"/>
    <w:lvl w:ilvl="0" w:tplc="807EF7C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E63863"/>
    <w:multiLevelType w:val="hybridMultilevel"/>
    <w:tmpl w:val="FFFFFFFF"/>
    <w:lvl w:ilvl="0" w:tplc="D5A6F07A">
      <w:start w:val="1"/>
      <w:numFmt w:val="bullet"/>
      <w:lvlText w:val="-"/>
      <w:lvlJc w:val="left"/>
      <w:pPr>
        <w:ind w:left="720" w:hanging="360"/>
      </w:pPr>
      <w:rPr>
        <w:rFonts w:ascii="&quot;Arial&quot;,sans-serif" w:hAnsi="&quot;Arial&quot;,sans-serif" w:hint="default"/>
      </w:rPr>
    </w:lvl>
    <w:lvl w:ilvl="1" w:tplc="10389D5C">
      <w:start w:val="1"/>
      <w:numFmt w:val="bullet"/>
      <w:lvlText w:val="o"/>
      <w:lvlJc w:val="left"/>
      <w:pPr>
        <w:ind w:left="1440" w:hanging="360"/>
      </w:pPr>
      <w:rPr>
        <w:rFonts w:ascii="Courier New" w:hAnsi="Courier New" w:hint="default"/>
      </w:rPr>
    </w:lvl>
    <w:lvl w:ilvl="2" w:tplc="520CFE1E">
      <w:start w:val="1"/>
      <w:numFmt w:val="bullet"/>
      <w:lvlText w:val=""/>
      <w:lvlJc w:val="left"/>
      <w:pPr>
        <w:ind w:left="2160" w:hanging="360"/>
      </w:pPr>
      <w:rPr>
        <w:rFonts w:ascii="Wingdings" w:hAnsi="Wingdings" w:hint="default"/>
      </w:rPr>
    </w:lvl>
    <w:lvl w:ilvl="3" w:tplc="8376BE76">
      <w:start w:val="1"/>
      <w:numFmt w:val="bullet"/>
      <w:lvlText w:val=""/>
      <w:lvlJc w:val="left"/>
      <w:pPr>
        <w:ind w:left="2880" w:hanging="360"/>
      </w:pPr>
      <w:rPr>
        <w:rFonts w:ascii="Symbol" w:hAnsi="Symbol" w:hint="default"/>
      </w:rPr>
    </w:lvl>
    <w:lvl w:ilvl="4" w:tplc="607CD346">
      <w:start w:val="1"/>
      <w:numFmt w:val="bullet"/>
      <w:lvlText w:val="o"/>
      <w:lvlJc w:val="left"/>
      <w:pPr>
        <w:ind w:left="3600" w:hanging="360"/>
      </w:pPr>
      <w:rPr>
        <w:rFonts w:ascii="Courier New" w:hAnsi="Courier New" w:hint="default"/>
      </w:rPr>
    </w:lvl>
    <w:lvl w:ilvl="5" w:tplc="C6F8D17C">
      <w:start w:val="1"/>
      <w:numFmt w:val="bullet"/>
      <w:lvlText w:val=""/>
      <w:lvlJc w:val="left"/>
      <w:pPr>
        <w:ind w:left="4320" w:hanging="360"/>
      </w:pPr>
      <w:rPr>
        <w:rFonts w:ascii="Wingdings" w:hAnsi="Wingdings" w:hint="default"/>
      </w:rPr>
    </w:lvl>
    <w:lvl w:ilvl="6" w:tplc="3C0E31C2">
      <w:start w:val="1"/>
      <w:numFmt w:val="bullet"/>
      <w:lvlText w:val=""/>
      <w:lvlJc w:val="left"/>
      <w:pPr>
        <w:ind w:left="5040" w:hanging="360"/>
      </w:pPr>
      <w:rPr>
        <w:rFonts w:ascii="Symbol" w:hAnsi="Symbol" w:hint="default"/>
      </w:rPr>
    </w:lvl>
    <w:lvl w:ilvl="7" w:tplc="643849FC">
      <w:start w:val="1"/>
      <w:numFmt w:val="bullet"/>
      <w:lvlText w:val="o"/>
      <w:lvlJc w:val="left"/>
      <w:pPr>
        <w:ind w:left="5760" w:hanging="360"/>
      </w:pPr>
      <w:rPr>
        <w:rFonts w:ascii="Courier New" w:hAnsi="Courier New" w:hint="default"/>
      </w:rPr>
    </w:lvl>
    <w:lvl w:ilvl="8" w:tplc="CFF0EA24">
      <w:start w:val="1"/>
      <w:numFmt w:val="bullet"/>
      <w:lvlText w:val=""/>
      <w:lvlJc w:val="left"/>
      <w:pPr>
        <w:ind w:left="6480" w:hanging="360"/>
      </w:pPr>
      <w:rPr>
        <w:rFonts w:ascii="Wingdings" w:hAnsi="Wingdings" w:hint="default"/>
      </w:rPr>
    </w:lvl>
  </w:abstractNum>
  <w:abstractNum w:abstractNumId="4" w15:restartNumberingAfterBreak="0">
    <w:nsid w:val="0E1742CD"/>
    <w:multiLevelType w:val="hybridMultilevel"/>
    <w:tmpl w:val="FFFFFFFF"/>
    <w:lvl w:ilvl="0" w:tplc="FE6C2278">
      <w:start w:val="1"/>
      <w:numFmt w:val="decimal"/>
      <w:lvlText w:val="%1."/>
      <w:lvlJc w:val="left"/>
      <w:pPr>
        <w:ind w:left="720" w:hanging="360"/>
      </w:pPr>
    </w:lvl>
    <w:lvl w:ilvl="1" w:tplc="D08AC986">
      <w:start w:val="1"/>
      <w:numFmt w:val="lowerLetter"/>
      <w:lvlText w:val="%2."/>
      <w:lvlJc w:val="left"/>
      <w:pPr>
        <w:ind w:left="1440" w:hanging="360"/>
      </w:pPr>
    </w:lvl>
    <w:lvl w:ilvl="2" w:tplc="C0D081E2">
      <w:start w:val="1"/>
      <w:numFmt w:val="lowerRoman"/>
      <w:lvlText w:val="%3."/>
      <w:lvlJc w:val="right"/>
      <w:pPr>
        <w:ind w:left="2160" w:hanging="180"/>
      </w:pPr>
    </w:lvl>
    <w:lvl w:ilvl="3" w:tplc="2A986C76">
      <w:start w:val="1"/>
      <w:numFmt w:val="decimal"/>
      <w:lvlText w:val="%4."/>
      <w:lvlJc w:val="left"/>
      <w:pPr>
        <w:ind w:left="2880" w:hanging="360"/>
      </w:pPr>
    </w:lvl>
    <w:lvl w:ilvl="4" w:tplc="7BEEE710">
      <w:start w:val="1"/>
      <w:numFmt w:val="lowerLetter"/>
      <w:lvlText w:val="%5."/>
      <w:lvlJc w:val="left"/>
      <w:pPr>
        <w:ind w:left="3600" w:hanging="360"/>
      </w:pPr>
    </w:lvl>
    <w:lvl w:ilvl="5" w:tplc="F0DA6DE6">
      <w:start w:val="1"/>
      <w:numFmt w:val="lowerRoman"/>
      <w:lvlText w:val="%6."/>
      <w:lvlJc w:val="right"/>
      <w:pPr>
        <w:ind w:left="4320" w:hanging="180"/>
      </w:pPr>
    </w:lvl>
    <w:lvl w:ilvl="6" w:tplc="A91E6104">
      <w:start w:val="1"/>
      <w:numFmt w:val="decimal"/>
      <w:lvlText w:val="%7."/>
      <w:lvlJc w:val="left"/>
      <w:pPr>
        <w:ind w:left="5040" w:hanging="360"/>
      </w:pPr>
    </w:lvl>
    <w:lvl w:ilvl="7" w:tplc="3678E2AE">
      <w:start w:val="1"/>
      <w:numFmt w:val="lowerLetter"/>
      <w:lvlText w:val="%8."/>
      <w:lvlJc w:val="left"/>
      <w:pPr>
        <w:ind w:left="5760" w:hanging="360"/>
      </w:pPr>
    </w:lvl>
    <w:lvl w:ilvl="8" w:tplc="C0F86A06">
      <w:start w:val="1"/>
      <w:numFmt w:val="lowerRoman"/>
      <w:lvlText w:val="%9."/>
      <w:lvlJc w:val="right"/>
      <w:pPr>
        <w:ind w:left="6480" w:hanging="180"/>
      </w:pPr>
    </w:lvl>
  </w:abstractNum>
  <w:abstractNum w:abstractNumId="5" w15:restartNumberingAfterBreak="0">
    <w:nsid w:val="105012AE"/>
    <w:multiLevelType w:val="hybridMultilevel"/>
    <w:tmpl w:val="E3C47F62"/>
    <w:lvl w:ilvl="0" w:tplc="34C6DFCE">
      <w:start w:val="1"/>
      <w:numFmt w:val="bullet"/>
      <w:pStyle w:val="Bullets1"/>
      <w:lvlText w:val=""/>
      <w:lvlJc w:val="left"/>
      <w:pPr>
        <w:ind w:left="360" w:hanging="216"/>
      </w:pPr>
      <w:rPr>
        <w:rFonts w:ascii="Symbol" w:hAnsi="Symbol" w:hint="default"/>
        <w:color w:val="009845"/>
        <w:w w:val="100"/>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93231"/>
    <w:multiLevelType w:val="hybridMultilevel"/>
    <w:tmpl w:val="F5C0512E"/>
    <w:lvl w:ilvl="0" w:tplc="97D65E3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73EA6"/>
    <w:multiLevelType w:val="hybridMultilevel"/>
    <w:tmpl w:val="2C1A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268FF"/>
    <w:multiLevelType w:val="hybridMultilevel"/>
    <w:tmpl w:val="FFFFFFFF"/>
    <w:lvl w:ilvl="0" w:tplc="A28671BA">
      <w:start w:val="1"/>
      <w:numFmt w:val="decimal"/>
      <w:lvlText w:val="%1."/>
      <w:lvlJc w:val="left"/>
      <w:pPr>
        <w:ind w:left="720" w:hanging="360"/>
      </w:pPr>
    </w:lvl>
    <w:lvl w:ilvl="1" w:tplc="4AAE6F32">
      <w:start w:val="1"/>
      <w:numFmt w:val="lowerLetter"/>
      <w:lvlText w:val="%2."/>
      <w:lvlJc w:val="left"/>
      <w:pPr>
        <w:ind w:left="1440" w:hanging="360"/>
      </w:pPr>
    </w:lvl>
    <w:lvl w:ilvl="2" w:tplc="71CC3868">
      <w:start w:val="1"/>
      <w:numFmt w:val="lowerRoman"/>
      <w:lvlText w:val="%3."/>
      <w:lvlJc w:val="right"/>
      <w:pPr>
        <w:ind w:left="2160" w:hanging="180"/>
      </w:pPr>
    </w:lvl>
    <w:lvl w:ilvl="3" w:tplc="50B470BE">
      <w:start w:val="1"/>
      <w:numFmt w:val="decimal"/>
      <w:lvlText w:val="%4."/>
      <w:lvlJc w:val="left"/>
      <w:pPr>
        <w:ind w:left="2880" w:hanging="360"/>
      </w:pPr>
    </w:lvl>
    <w:lvl w:ilvl="4" w:tplc="B31CAC92">
      <w:start w:val="1"/>
      <w:numFmt w:val="lowerLetter"/>
      <w:lvlText w:val="%5."/>
      <w:lvlJc w:val="left"/>
      <w:pPr>
        <w:ind w:left="3600" w:hanging="360"/>
      </w:pPr>
    </w:lvl>
    <w:lvl w:ilvl="5" w:tplc="EC12EDC0">
      <w:start w:val="1"/>
      <w:numFmt w:val="lowerRoman"/>
      <w:lvlText w:val="%6."/>
      <w:lvlJc w:val="right"/>
      <w:pPr>
        <w:ind w:left="4320" w:hanging="180"/>
      </w:pPr>
    </w:lvl>
    <w:lvl w:ilvl="6" w:tplc="685AD0C2">
      <w:start w:val="1"/>
      <w:numFmt w:val="decimal"/>
      <w:lvlText w:val="%7."/>
      <w:lvlJc w:val="left"/>
      <w:pPr>
        <w:ind w:left="5040" w:hanging="360"/>
      </w:pPr>
    </w:lvl>
    <w:lvl w:ilvl="7" w:tplc="24A2DF9E">
      <w:start w:val="1"/>
      <w:numFmt w:val="lowerLetter"/>
      <w:lvlText w:val="%8."/>
      <w:lvlJc w:val="left"/>
      <w:pPr>
        <w:ind w:left="5760" w:hanging="360"/>
      </w:pPr>
    </w:lvl>
    <w:lvl w:ilvl="8" w:tplc="3F04DEA4">
      <w:start w:val="1"/>
      <w:numFmt w:val="lowerRoman"/>
      <w:lvlText w:val="%9."/>
      <w:lvlJc w:val="right"/>
      <w:pPr>
        <w:ind w:left="6480" w:hanging="180"/>
      </w:pPr>
    </w:lvl>
  </w:abstractNum>
  <w:abstractNum w:abstractNumId="9" w15:restartNumberingAfterBreak="0">
    <w:nsid w:val="206C00D8"/>
    <w:multiLevelType w:val="hybridMultilevel"/>
    <w:tmpl w:val="31B43298"/>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0282D"/>
    <w:multiLevelType w:val="hybridMultilevel"/>
    <w:tmpl w:val="FFFFFFFF"/>
    <w:lvl w:ilvl="0" w:tplc="1D00CEDC">
      <w:start w:val="1"/>
      <w:numFmt w:val="decimal"/>
      <w:lvlText w:val="%1."/>
      <w:lvlJc w:val="left"/>
      <w:pPr>
        <w:ind w:left="1440" w:hanging="360"/>
      </w:pPr>
    </w:lvl>
    <w:lvl w:ilvl="1" w:tplc="53EAA658">
      <w:start w:val="1"/>
      <w:numFmt w:val="lowerLetter"/>
      <w:lvlText w:val="%2."/>
      <w:lvlJc w:val="left"/>
      <w:pPr>
        <w:ind w:left="2160" w:hanging="360"/>
      </w:pPr>
    </w:lvl>
    <w:lvl w:ilvl="2" w:tplc="0FB87C24">
      <w:start w:val="1"/>
      <w:numFmt w:val="lowerRoman"/>
      <w:lvlText w:val="%3."/>
      <w:lvlJc w:val="right"/>
      <w:pPr>
        <w:ind w:left="2880" w:hanging="180"/>
      </w:pPr>
    </w:lvl>
    <w:lvl w:ilvl="3" w:tplc="FED4D1EA">
      <w:start w:val="1"/>
      <w:numFmt w:val="decimal"/>
      <w:lvlText w:val="%4."/>
      <w:lvlJc w:val="left"/>
      <w:pPr>
        <w:ind w:left="3600" w:hanging="360"/>
      </w:pPr>
    </w:lvl>
    <w:lvl w:ilvl="4" w:tplc="BD5AC962">
      <w:start w:val="1"/>
      <w:numFmt w:val="lowerLetter"/>
      <w:lvlText w:val="%5."/>
      <w:lvlJc w:val="left"/>
      <w:pPr>
        <w:ind w:left="4320" w:hanging="360"/>
      </w:pPr>
    </w:lvl>
    <w:lvl w:ilvl="5" w:tplc="64849BCC">
      <w:start w:val="1"/>
      <w:numFmt w:val="lowerRoman"/>
      <w:lvlText w:val="%6."/>
      <w:lvlJc w:val="right"/>
      <w:pPr>
        <w:ind w:left="5040" w:hanging="180"/>
      </w:pPr>
    </w:lvl>
    <w:lvl w:ilvl="6" w:tplc="62C6AB74">
      <w:start w:val="1"/>
      <w:numFmt w:val="decimal"/>
      <w:lvlText w:val="%7."/>
      <w:lvlJc w:val="left"/>
      <w:pPr>
        <w:ind w:left="5760" w:hanging="360"/>
      </w:pPr>
    </w:lvl>
    <w:lvl w:ilvl="7" w:tplc="14C8B35A">
      <w:start w:val="1"/>
      <w:numFmt w:val="lowerLetter"/>
      <w:lvlText w:val="%8."/>
      <w:lvlJc w:val="left"/>
      <w:pPr>
        <w:ind w:left="6480" w:hanging="360"/>
      </w:pPr>
    </w:lvl>
    <w:lvl w:ilvl="8" w:tplc="0BB8D0D0">
      <w:start w:val="1"/>
      <w:numFmt w:val="lowerRoman"/>
      <w:lvlText w:val="%9."/>
      <w:lvlJc w:val="right"/>
      <w:pPr>
        <w:ind w:left="7200" w:hanging="180"/>
      </w:pPr>
    </w:lvl>
  </w:abstractNum>
  <w:abstractNum w:abstractNumId="11" w15:restartNumberingAfterBreak="0">
    <w:nsid w:val="22246B43"/>
    <w:multiLevelType w:val="hybridMultilevel"/>
    <w:tmpl w:val="FFFFFFFF"/>
    <w:lvl w:ilvl="0" w:tplc="8A849182">
      <w:start w:val="1"/>
      <w:numFmt w:val="decimal"/>
      <w:lvlText w:val="%1."/>
      <w:lvlJc w:val="left"/>
      <w:pPr>
        <w:ind w:left="720" w:hanging="360"/>
      </w:pPr>
    </w:lvl>
    <w:lvl w:ilvl="1" w:tplc="9C501DA6">
      <w:start w:val="1"/>
      <w:numFmt w:val="lowerLetter"/>
      <w:lvlText w:val="%2."/>
      <w:lvlJc w:val="left"/>
      <w:pPr>
        <w:ind w:left="1440" w:hanging="360"/>
      </w:pPr>
    </w:lvl>
    <w:lvl w:ilvl="2" w:tplc="B54C9CAC">
      <w:start w:val="1"/>
      <w:numFmt w:val="lowerRoman"/>
      <w:lvlText w:val="%3."/>
      <w:lvlJc w:val="right"/>
      <w:pPr>
        <w:ind w:left="2160" w:hanging="180"/>
      </w:pPr>
    </w:lvl>
    <w:lvl w:ilvl="3" w:tplc="E346AE06">
      <w:start w:val="1"/>
      <w:numFmt w:val="decimal"/>
      <w:lvlText w:val="%4."/>
      <w:lvlJc w:val="left"/>
      <w:pPr>
        <w:ind w:left="2880" w:hanging="360"/>
      </w:pPr>
    </w:lvl>
    <w:lvl w:ilvl="4" w:tplc="CD40AF6C">
      <w:start w:val="1"/>
      <w:numFmt w:val="lowerLetter"/>
      <w:lvlText w:val="%5."/>
      <w:lvlJc w:val="left"/>
      <w:pPr>
        <w:ind w:left="3600" w:hanging="360"/>
      </w:pPr>
    </w:lvl>
    <w:lvl w:ilvl="5" w:tplc="5E963888">
      <w:start w:val="1"/>
      <w:numFmt w:val="lowerRoman"/>
      <w:lvlText w:val="%6."/>
      <w:lvlJc w:val="right"/>
      <w:pPr>
        <w:ind w:left="4320" w:hanging="180"/>
      </w:pPr>
    </w:lvl>
    <w:lvl w:ilvl="6" w:tplc="1C3C6BBE">
      <w:start w:val="1"/>
      <w:numFmt w:val="decimal"/>
      <w:lvlText w:val="%7."/>
      <w:lvlJc w:val="left"/>
      <w:pPr>
        <w:ind w:left="5040" w:hanging="360"/>
      </w:pPr>
    </w:lvl>
    <w:lvl w:ilvl="7" w:tplc="C97053EE">
      <w:start w:val="1"/>
      <w:numFmt w:val="lowerLetter"/>
      <w:lvlText w:val="%8."/>
      <w:lvlJc w:val="left"/>
      <w:pPr>
        <w:ind w:left="5760" w:hanging="360"/>
      </w:pPr>
    </w:lvl>
    <w:lvl w:ilvl="8" w:tplc="3208BB16">
      <w:start w:val="1"/>
      <w:numFmt w:val="lowerRoman"/>
      <w:lvlText w:val="%9."/>
      <w:lvlJc w:val="right"/>
      <w:pPr>
        <w:ind w:left="6480" w:hanging="180"/>
      </w:pPr>
    </w:lvl>
  </w:abstractNum>
  <w:abstractNum w:abstractNumId="12" w15:restartNumberingAfterBreak="0">
    <w:nsid w:val="23965DEF"/>
    <w:multiLevelType w:val="hybridMultilevel"/>
    <w:tmpl w:val="D754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7215F"/>
    <w:multiLevelType w:val="multilevel"/>
    <w:tmpl w:val="C898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14F44"/>
    <w:multiLevelType w:val="hybridMultilevel"/>
    <w:tmpl w:val="3A08AC82"/>
    <w:lvl w:ilvl="0" w:tplc="BB5652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7E04B9"/>
    <w:multiLevelType w:val="hybridMultilevel"/>
    <w:tmpl w:val="A3EAC96A"/>
    <w:lvl w:ilvl="0" w:tplc="807EF7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301131C4"/>
    <w:multiLevelType w:val="hybridMultilevel"/>
    <w:tmpl w:val="F2FC700C"/>
    <w:lvl w:ilvl="0" w:tplc="BB565226">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03804B8"/>
    <w:multiLevelType w:val="hybridMultilevel"/>
    <w:tmpl w:val="63EEF8A6"/>
    <w:lvl w:ilvl="0" w:tplc="BB56522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B2421"/>
    <w:multiLevelType w:val="hybridMultilevel"/>
    <w:tmpl w:val="929ABD88"/>
    <w:lvl w:ilvl="0" w:tplc="68EA720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1BE1"/>
    <w:multiLevelType w:val="hybridMultilevel"/>
    <w:tmpl w:val="66BA8930"/>
    <w:lvl w:ilvl="0" w:tplc="6256DF06">
      <w:start w:val="1"/>
      <w:numFmt w:val="bullet"/>
      <w:lvlText w:val=""/>
      <w:lvlJc w:val="left"/>
      <w:pPr>
        <w:ind w:left="720" w:hanging="360"/>
      </w:pPr>
      <w:rPr>
        <w:rFonts w:ascii="Symbol" w:hAnsi="Symbol" w:hint="default"/>
      </w:rPr>
    </w:lvl>
    <w:lvl w:ilvl="1" w:tplc="A97A2D64">
      <w:start w:val="1"/>
      <w:numFmt w:val="bullet"/>
      <w:lvlText w:val="o"/>
      <w:lvlJc w:val="left"/>
      <w:pPr>
        <w:ind w:left="1440" w:hanging="360"/>
      </w:pPr>
      <w:rPr>
        <w:rFonts w:ascii="Courier New" w:hAnsi="Courier New" w:hint="default"/>
      </w:rPr>
    </w:lvl>
    <w:lvl w:ilvl="2" w:tplc="D3CA8340">
      <w:start w:val="1"/>
      <w:numFmt w:val="bullet"/>
      <w:lvlText w:val=""/>
      <w:lvlJc w:val="left"/>
      <w:pPr>
        <w:ind w:left="2160" w:hanging="360"/>
      </w:pPr>
      <w:rPr>
        <w:rFonts w:ascii="Wingdings" w:hAnsi="Wingdings" w:hint="default"/>
      </w:rPr>
    </w:lvl>
    <w:lvl w:ilvl="3" w:tplc="A8CE9B20">
      <w:start w:val="1"/>
      <w:numFmt w:val="bullet"/>
      <w:lvlText w:val=""/>
      <w:lvlJc w:val="left"/>
      <w:pPr>
        <w:ind w:left="2880" w:hanging="360"/>
      </w:pPr>
      <w:rPr>
        <w:rFonts w:ascii="Symbol" w:hAnsi="Symbol" w:hint="default"/>
      </w:rPr>
    </w:lvl>
    <w:lvl w:ilvl="4" w:tplc="9BC43C68">
      <w:start w:val="1"/>
      <w:numFmt w:val="bullet"/>
      <w:lvlText w:val="o"/>
      <w:lvlJc w:val="left"/>
      <w:pPr>
        <w:ind w:left="3600" w:hanging="360"/>
      </w:pPr>
      <w:rPr>
        <w:rFonts w:ascii="Courier New" w:hAnsi="Courier New" w:hint="default"/>
      </w:rPr>
    </w:lvl>
    <w:lvl w:ilvl="5" w:tplc="C3AE5FDC">
      <w:start w:val="1"/>
      <w:numFmt w:val="bullet"/>
      <w:lvlText w:val=""/>
      <w:lvlJc w:val="left"/>
      <w:pPr>
        <w:ind w:left="4320" w:hanging="360"/>
      </w:pPr>
      <w:rPr>
        <w:rFonts w:ascii="Wingdings" w:hAnsi="Wingdings" w:hint="default"/>
      </w:rPr>
    </w:lvl>
    <w:lvl w:ilvl="6" w:tplc="079AF536">
      <w:start w:val="1"/>
      <w:numFmt w:val="bullet"/>
      <w:lvlText w:val=""/>
      <w:lvlJc w:val="left"/>
      <w:pPr>
        <w:ind w:left="5040" w:hanging="360"/>
      </w:pPr>
      <w:rPr>
        <w:rFonts w:ascii="Symbol" w:hAnsi="Symbol" w:hint="default"/>
      </w:rPr>
    </w:lvl>
    <w:lvl w:ilvl="7" w:tplc="9E0EE776">
      <w:start w:val="1"/>
      <w:numFmt w:val="bullet"/>
      <w:lvlText w:val="o"/>
      <w:lvlJc w:val="left"/>
      <w:pPr>
        <w:ind w:left="5760" w:hanging="360"/>
      </w:pPr>
      <w:rPr>
        <w:rFonts w:ascii="Courier New" w:hAnsi="Courier New" w:hint="default"/>
      </w:rPr>
    </w:lvl>
    <w:lvl w:ilvl="8" w:tplc="3968CA9C">
      <w:start w:val="1"/>
      <w:numFmt w:val="bullet"/>
      <w:lvlText w:val=""/>
      <w:lvlJc w:val="left"/>
      <w:pPr>
        <w:ind w:left="6480" w:hanging="360"/>
      </w:pPr>
      <w:rPr>
        <w:rFonts w:ascii="Wingdings" w:hAnsi="Wingdings" w:hint="default"/>
      </w:rPr>
    </w:lvl>
  </w:abstractNum>
  <w:abstractNum w:abstractNumId="20" w15:restartNumberingAfterBreak="0">
    <w:nsid w:val="385D78D6"/>
    <w:multiLevelType w:val="hybridMultilevel"/>
    <w:tmpl w:val="11DED740"/>
    <w:lvl w:ilvl="0" w:tplc="6914B3C6">
      <w:start w:val="1"/>
      <w:numFmt w:val="bullet"/>
      <w:pStyle w:val="SidebarListBullet"/>
      <w:lvlText w:val=""/>
      <w:lvlJc w:val="left"/>
      <w:pPr>
        <w:ind w:left="504" w:hanging="360"/>
      </w:pPr>
      <w:rPr>
        <w:rFonts w:ascii="Symbol" w:hAnsi="Symbol" w:hint="default"/>
        <w:color w:val="FFFFFF"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F54EC0"/>
    <w:multiLevelType w:val="hybridMultilevel"/>
    <w:tmpl w:val="E3C48950"/>
    <w:lvl w:ilvl="0" w:tplc="B008B00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0DE4B29"/>
    <w:multiLevelType w:val="hybridMultilevel"/>
    <w:tmpl w:val="6262C6EA"/>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52EDC"/>
    <w:multiLevelType w:val="hybridMultilevel"/>
    <w:tmpl w:val="B3B0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31556"/>
    <w:multiLevelType w:val="hybridMultilevel"/>
    <w:tmpl w:val="FFFFFFFF"/>
    <w:lvl w:ilvl="0" w:tplc="923474C2">
      <w:start w:val="1"/>
      <w:numFmt w:val="decimal"/>
      <w:lvlText w:val="%1."/>
      <w:lvlJc w:val="left"/>
      <w:pPr>
        <w:ind w:left="720" w:hanging="360"/>
      </w:pPr>
    </w:lvl>
    <w:lvl w:ilvl="1" w:tplc="CED2EE1E">
      <w:start w:val="1"/>
      <w:numFmt w:val="lowerLetter"/>
      <w:lvlText w:val="%2."/>
      <w:lvlJc w:val="left"/>
      <w:pPr>
        <w:ind w:left="1440" w:hanging="360"/>
      </w:pPr>
    </w:lvl>
    <w:lvl w:ilvl="2" w:tplc="7548E4C4">
      <w:start w:val="1"/>
      <w:numFmt w:val="lowerRoman"/>
      <w:lvlText w:val="%3."/>
      <w:lvlJc w:val="right"/>
      <w:pPr>
        <w:ind w:left="2160" w:hanging="180"/>
      </w:pPr>
    </w:lvl>
    <w:lvl w:ilvl="3" w:tplc="DB4A2C40">
      <w:start w:val="1"/>
      <w:numFmt w:val="decimal"/>
      <w:lvlText w:val="%4."/>
      <w:lvlJc w:val="left"/>
      <w:pPr>
        <w:ind w:left="2880" w:hanging="360"/>
      </w:pPr>
    </w:lvl>
    <w:lvl w:ilvl="4" w:tplc="226E1DF8">
      <w:start w:val="1"/>
      <w:numFmt w:val="lowerLetter"/>
      <w:lvlText w:val="%5."/>
      <w:lvlJc w:val="left"/>
      <w:pPr>
        <w:ind w:left="3600" w:hanging="360"/>
      </w:pPr>
    </w:lvl>
    <w:lvl w:ilvl="5" w:tplc="08C25A82">
      <w:start w:val="1"/>
      <w:numFmt w:val="lowerRoman"/>
      <w:lvlText w:val="%6."/>
      <w:lvlJc w:val="right"/>
      <w:pPr>
        <w:ind w:left="4320" w:hanging="180"/>
      </w:pPr>
    </w:lvl>
    <w:lvl w:ilvl="6" w:tplc="81E6CE68">
      <w:start w:val="1"/>
      <w:numFmt w:val="decimal"/>
      <w:lvlText w:val="%7."/>
      <w:lvlJc w:val="left"/>
      <w:pPr>
        <w:ind w:left="5040" w:hanging="360"/>
      </w:pPr>
    </w:lvl>
    <w:lvl w:ilvl="7" w:tplc="299823CC">
      <w:start w:val="1"/>
      <w:numFmt w:val="lowerLetter"/>
      <w:lvlText w:val="%8."/>
      <w:lvlJc w:val="left"/>
      <w:pPr>
        <w:ind w:left="5760" w:hanging="360"/>
      </w:pPr>
    </w:lvl>
    <w:lvl w:ilvl="8" w:tplc="D58843A2">
      <w:start w:val="1"/>
      <w:numFmt w:val="lowerRoman"/>
      <w:lvlText w:val="%9."/>
      <w:lvlJc w:val="right"/>
      <w:pPr>
        <w:ind w:left="6480" w:hanging="180"/>
      </w:pPr>
    </w:lvl>
  </w:abstractNum>
  <w:abstractNum w:abstractNumId="25" w15:restartNumberingAfterBreak="0">
    <w:nsid w:val="4CAA58AA"/>
    <w:multiLevelType w:val="hybridMultilevel"/>
    <w:tmpl w:val="14A68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57C38"/>
    <w:multiLevelType w:val="hybridMultilevel"/>
    <w:tmpl w:val="FFFFFFFF"/>
    <w:lvl w:ilvl="0" w:tplc="A4084B5A">
      <w:start w:val="1"/>
      <w:numFmt w:val="decimal"/>
      <w:lvlText w:val="%1."/>
      <w:lvlJc w:val="left"/>
      <w:pPr>
        <w:ind w:left="720" w:hanging="360"/>
      </w:pPr>
    </w:lvl>
    <w:lvl w:ilvl="1" w:tplc="44C2204A">
      <w:start w:val="1"/>
      <w:numFmt w:val="lowerLetter"/>
      <w:lvlText w:val="%2."/>
      <w:lvlJc w:val="left"/>
      <w:pPr>
        <w:ind w:left="1440" w:hanging="360"/>
      </w:pPr>
    </w:lvl>
    <w:lvl w:ilvl="2" w:tplc="409E6CE8">
      <w:start w:val="1"/>
      <w:numFmt w:val="lowerRoman"/>
      <w:lvlText w:val="%3."/>
      <w:lvlJc w:val="right"/>
      <w:pPr>
        <w:ind w:left="2160" w:hanging="180"/>
      </w:pPr>
    </w:lvl>
    <w:lvl w:ilvl="3" w:tplc="6116F4CE">
      <w:start w:val="1"/>
      <w:numFmt w:val="decimal"/>
      <w:lvlText w:val="%4."/>
      <w:lvlJc w:val="left"/>
      <w:pPr>
        <w:ind w:left="2880" w:hanging="360"/>
      </w:pPr>
    </w:lvl>
    <w:lvl w:ilvl="4" w:tplc="180014F6">
      <w:start w:val="1"/>
      <w:numFmt w:val="lowerLetter"/>
      <w:lvlText w:val="%5."/>
      <w:lvlJc w:val="left"/>
      <w:pPr>
        <w:ind w:left="3600" w:hanging="360"/>
      </w:pPr>
    </w:lvl>
    <w:lvl w:ilvl="5" w:tplc="8D5EE8F2">
      <w:start w:val="1"/>
      <w:numFmt w:val="lowerRoman"/>
      <w:lvlText w:val="%6."/>
      <w:lvlJc w:val="right"/>
      <w:pPr>
        <w:ind w:left="4320" w:hanging="180"/>
      </w:pPr>
    </w:lvl>
    <w:lvl w:ilvl="6" w:tplc="29D8A7AA">
      <w:start w:val="1"/>
      <w:numFmt w:val="decimal"/>
      <w:lvlText w:val="%7."/>
      <w:lvlJc w:val="left"/>
      <w:pPr>
        <w:ind w:left="5040" w:hanging="360"/>
      </w:pPr>
    </w:lvl>
    <w:lvl w:ilvl="7" w:tplc="CBDE95AC">
      <w:start w:val="1"/>
      <w:numFmt w:val="lowerLetter"/>
      <w:lvlText w:val="%8."/>
      <w:lvlJc w:val="left"/>
      <w:pPr>
        <w:ind w:left="5760" w:hanging="360"/>
      </w:pPr>
    </w:lvl>
    <w:lvl w:ilvl="8" w:tplc="75A23CF4">
      <w:start w:val="1"/>
      <w:numFmt w:val="lowerRoman"/>
      <w:lvlText w:val="%9."/>
      <w:lvlJc w:val="right"/>
      <w:pPr>
        <w:ind w:left="6480" w:hanging="180"/>
      </w:pPr>
    </w:lvl>
  </w:abstractNum>
  <w:abstractNum w:abstractNumId="27" w15:restartNumberingAfterBreak="0">
    <w:nsid w:val="54AD4048"/>
    <w:multiLevelType w:val="hybridMultilevel"/>
    <w:tmpl w:val="FFFFFFFF"/>
    <w:lvl w:ilvl="0" w:tplc="91E8135A">
      <w:start w:val="1"/>
      <w:numFmt w:val="decimal"/>
      <w:lvlText w:val="%1."/>
      <w:lvlJc w:val="left"/>
      <w:pPr>
        <w:ind w:left="720" w:hanging="360"/>
      </w:pPr>
    </w:lvl>
    <w:lvl w:ilvl="1" w:tplc="AB2057CA">
      <w:start w:val="1"/>
      <w:numFmt w:val="lowerLetter"/>
      <w:lvlText w:val="%2."/>
      <w:lvlJc w:val="left"/>
      <w:pPr>
        <w:ind w:left="1440" w:hanging="360"/>
      </w:pPr>
    </w:lvl>
    <w:lvl w:ilvl="2" w:tplc="3C32A2BE">
      <w:start w:val="1"/>
      <w:numFmt w:val="lowerRoman"/>
      <w:lvlText w:val="%3."/>
      <w:lvlJc w:val="right"/>
      <w:pPr>
        <w:ind w:left="2160" w:hanging="180"/>
      </w:pPr>
    </w:lvl>
    <w:lvl w:ilvl="3" w:tplc="028E4FC4">
      <w:start w:val="1"/>
      <w:numFmt w:val="decimal"/>
      <w:lvlText w:val="%4."/>
      <w:lvlJc w:val="left"/>
      <w:pPr>
        <w:ind w:left="2880" w:hanging="360"/>
      </w:pPr>
    </w:lvl>
    <w:lvl w:ilvl="4" w:tplc="85C0838C">
      <w:start w:val="1"/>
      <w:numFmt w:val="lowerLetter"/>
      <w:lvlText w:val="%5."/>
      <w:lvlJc w:val="left"/>
      <w:pPr>
        <w:ind w:left="3600" w:hanging="360"/>
      </w:pPr>
    </w:lvl>
    <w:lvl w:ilvl="5" w:tplc="1C487F86">
      <w:start w:val="1"/>
      <w:numFmt w:val="lowerRoman"/>
      <w:lvlText w:val="%6."/>
      <w:lvlJc w:val="right"/>
      <w:pPr>
        <w:ind w:left="4320" w:hanging="180"/>
      </w:pPr>
    </w:lvl>
    <w:lvl w:ilvl="6" w:tplc="B672CEC8">
      <w:start w:val="1"/>
      <w:numFmt w:val="decimal"/>
      <w:lvlText w:val="%7."/>
      <w:lvlJc w:val="left"/>
      <w:pPr>
        <w:ind w:left="5040" w:hanging="360"/>
      </w:pPr>
    </w:lvl>
    <w:lvl w:ilvl="7" w:tplc="7618D042">
      <w:start w:val="1"/>
      <w:numFmt w:val="lowerLetter"/>
      <w:lvlText w:val="%8."/>
      <w:lvlJc w:val="left"/>
      <w:pPr>
        <w:ind w:left="5760" w:hanging="360"/>
      </w:pPr>
    </w:lvl>
    <w:lvl w:ilvl="8" w:tplc="0456D792">
      <w:start w:val="1"/>
      <w:numFmt w:val="lowerRoman"/>
      <w:lvlText w:val="%9."/>
      <w:lvlJc w:val="right"/>
      <w:pPr>
        <w:ind w:left="6480" w:hanging="180"/>
      </w:pPr>
    </w:lvl>
  </w:abstractNum>
  <w:abstractNum w:abstractNumId="28" w15:restartNumberingAfterBreak="0">
    <w:nsid w:val="5B3B204F"/>
    <w:multiLevelType w:val="hybridMultilevel"/>
    <w:tmpl w:val="FFFFFFFF"/>
    <w:lvl w:ilvl="0" w:tplc="477A8A96">
      <w:start w:val="1"/>
      <w:numFmt w:val="bullet"/>
      <w:lvlText w:val="-"/>
      <w:lvlJc w:val="left"/>
      <w:pPr>
        <w:ind w:left="720" w:hanging="360"/>
      </w:pPr>
      <w:rPr>
        <w:rFonts w:ascii="&quot;Arial&quot;,sans-serif" w:hAnsi="&quot;Arial&quot;,sans-serif" w:hint="default"/>
      </w:rPr>
    </w:lvl>
    <w:lvl w:ilvl="1" w:tplc="1A967650">
      <w:start w:val="1"/>
      <w:numFmt w:val="bullet"/>
      <w:lvlText w:val="o"/>
      <w:lvlJc w:val="left"/>
      <w:pPr>
        <w:ind w:left="1440" w:hanging="360"/>
      </w:pPr>
      <w:rPr>
        <w:rFonts w:ascii="Courier New" w:hAnsi="Courier New" w:hint="default"/>
      </w:rPr>
    </w:lvl>
    <w:lvl w:ilvl="2" w:tplc="7F124526">
      <w:start w:val="1"/>
      <w:numFmt w:val="bullet"/>
      <w:lvlText w:val=""/>
      <w:lvlJc w:val="left"/>
      <w:pPr>
        <w:ind w:left="2160" w:hanging="360"/>
      </w:pPr>
      <w:rPr>
        <w:rFonts w:ascii="Wingdings" w:hAnsi="Wingdings" w:hint="default"/>
      </w:rPr>
    </w:lvl>
    <w:lvl w:ilvl="3" w:tplc="2092F40C">
      <w:start w:val="1"/>
      <w:numFmt w:val="bullet"/>
      <w:lvlText w:val=""/>
      <w:lvlJc w:val="left"/>
      <w:pPr>
        <w:ind w:left="2880" w:hanging="360"/>
      </w:pPr>
      <w:rPr>
        <w:rFonts w:ascii="Symbol" w:hAnsi="Symbol" w:hint="default"/>
      </w:rPr>
    </w:lvl>
    <w:lvl w:ilvl="4" w:tplc="2250CDC6">
      <w:start w:val="1"/>
      <w:numFmt w:val="bullet"/>
      <w:lvlText w:val="o"/>
      <w:lvlJc w:val="left"/>
      <w:pPr>
        <w:ind w:left="3600" w:hanging="360"/>
      </w:pPr>
      <w:rPr>
        <w:rFonts w:ascii="Courier New" w:hAnsi="Courier New" w:hint="default"/>
      </w:rPr>
    </w:lvl>
    <w:lvl w:ilvl="5" w:tplc="A45C0536">
      <w:start w:val="1"/>
      <w:numFmt w:val="bullet"/>
      <w:lvlText w:val=""/>
      <w:lvlJc w:val="left"/>
      <w:pPr>
        <w:ind w:left="4320" w:hanging="360"/>
      </w:pPr>
      <w:rPr>
        <w:rFonts w:ascii="Wingdings" w:hAnsi="Wingdings" w:hint="default"/>
      </w:rPr>
    </w:lvl>
    <w:lvl w:ilvl="6" w:tplc="6A8A8A8C">
      <w:start w:val="1"/>
      <w:numFmt w:val="bullet"/>
      <w:lvlText w:val=""/>
      <w:lvlJc w:val="left"/>
      <w:pPr>
        <w:ind w:left="5040" w:hanging="360"/>
      </w:pPr>
      <w:rPr>
        <w:rFonts w:ascii="Symbol" w:hAnsi="Symbol" w:hint="default"/>
      </w:rPr>
    </w:lvl>
    <w:lvl w:ilvl="7" w:tplc="96F6CAC0">
      <w:start w:val="1"/>
      <w:numFmt w:val="bullet"/>
      <w:lvlText w:val="o"/>
      <w:lvlJc w:val="left"/>
      <w:pPr>
        <w:ind w:left="5760" w:hanging="360"/>
      </w:pPr>
      <w:rPr>
        <w:rFonts w:ascii="Courier New" w:hAnsi="Courier New" w:hint="default"/>
      </w:rPr>
    </w:lvl>
    <w:lvl w:ilvl="8" w:tplc="D1C4C602">
      <w:start w:val="1"/>
      <w:numFmt w:val="bullet"/>
      <w:lvlText w:val=""/>
      <w:lvlJc w:val="left"/>
      <w:pPr>
        <w:ind w:left="6480" w:hanging="360"/>
      </w:pPr>
      <w:rPr>
        <w:rFonts w:ascii="Wingdings" w:hAnsi="Wingdings" w:hint="default"/>
      </w:rPr>
    </w:lvl>
  </w:abstractNum>
  <w:abstractNum w:abstractNumId="29" w15:restartNumberingAfterBreak="0">
    <w:nsid w:val="5E0D74F1"/>
    <w:multiLevelType w:val="hybridMultilevel"/>
    <w:tmpl w:val="0624D048"/>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EDF5D00"/>
    <w:multiLevelType w:val="hybridMultilevel"/>
    <w:tmpl w:val="FFFFFFFF"/>
    <w:lvl w:ilvl="0" w:tplc="28A6E51A">
      <w:start w:val="1"/>
      <w:numFmt w:val="decimal"/>
      <w:lvlText w:val="%1."/>
      <w:lvlJc w:val="left"/>
      <w:pPr>
        <w:ind w:left="720" w:hanging="360"/>
      </w:pPr>
    </w:lvl>
    <w:lvl w:ilvl="1" w:tplc="C340EA3A">
      <w:start w:val="1"/>
      <w:numFmt w:val="lowerLetter"/>
      <w:lvlText w:val="%2."/>
      <w:lvlJc w:val="left"/>
      <w:pPr>
        <w:ind w:left="1440" w:hanging="360"/>
      </w:pPr>
    </w:lvl>
    <w:lvl w:ilvl="2" w:tplc="54164B92">
      <w:start w:val="1"/>
      <w:numFmt w:val="lowerRoman"/>
      <w:lvlText w:val="%3."/>
      <w:lvlJc w:val="right"/>
      <w:pPr>
        <w:ind w:left="2160" w:hanging="180"/>
      </w:pPr>
    </w:lvl>
    <w:lvl w:ilvl="3" w:tplc="77185DD6">
      <w:start w:val="1"/>
      <w:numFmt w:val="decimal"/>
      <w:lvlText w:val="%4."/>
      <w:lvlJc w:val="left"/>
      <w:pPr>
        <w:ind w:left="2880" w:hanging="360"/>
      </w:pPr>
    </w:lvl>
    <w:lvl w:ilvl="4" w:tplc="3ED83EF6">
      <w:start w:val="1"/>
      <w:numFmt w:val="lowerLetter"/>
      <w:lvlText w:val="%5."/>
      <w:lvlJc w:val="left"/>
      <w:pPr>
        <w:ind w:left="3600" w:hanging="360"/>
      </w:pPr>
    </w:lvl>
    <w:lvl w:ilvl="5" w:tplc="E6DACA44">
      <w:start w:val="1"/>
      <w:numFmt w:val="lowerRoman"/>
      <w:lvlText w:val="%6."/>
      <w:lvlJc w:val="right"/>
      <w:pPr>
        <w:ind w:left="4320" w:hanging="180"/>
      </w:pPr>
    </w:lvl>
    <w:lvl w:ilvl="6" w:tplc="25769284">
      <w:start w:val="1"/>
      <w:numFmt w:val="decimal"/>
      <w:lvlText w:val="%7."/>
      <w:lvlJc w:val="left"/>
      <w:pPr>
        <w:ind w:left="5040" w:hanging="360"/>
      </w:pPr>
    </w:lvl>
    <w:lvl w:ilvl="7" w:tplc="63D43BBC">
      <w:start w:val="1"/>
      <w:numFmt w:val="lowerLetter"/>
      <w:lvlText w:val="%8."/>
      <w:lvlJc w:val="left"/>
      <w:pPr>
        <w:ind w:left="5760" w:hanging="360"/>
      </w:pPr>
    </w:lvl>
    <w:lvl w:ilvl="8" w:tplc="0650AD62">
      <w:start w:val="1"/>
      <w:numFmt w:val="lowerRoman"/>
      <w:lvlText w:val="%9."/>
      <w:lvlJc w:val="right"/>
      <w:pPr>
        <w:ind w:left="6480" w:hanging="180"/>
      </w:pPr>
    </w:lvl>
  </w:abstractNum>
  <w:abstractNum w:abstractNumId="31" w15:restartNumberingAfterBreak="0">
    <w:nsid w:val="612F18A5"/>
    <w:multiLevelType w:val="hybridMultilevel"/>
    <w:tmpl w:val="FFFFFFFF"/>
    <w:lvl w:ilvl="0" w:tplc="50449F74">
      <w:start w:val="1"/>
      <w:numFmt w:val="decimal"/>
      <w:lvlText w:val="%1."/>
      <w:lvlJc w:val="left"/>
      <w:pPr>
        <w:ind w:left="720" w:hanging="360"/>
      </w:pPr>
    </w:lvl>
    <w:lvl w:ilvl="1" w:tplc="B03C7812">
      <w:start w:val="1"/>
      <w:numFmt w:val="lowerLetter"/>
      <w:lvlText w:val="%2."/>
      <w:lvlJc w:val="left"/>
      <w:pPr>
        <w:ind w:left="1440" w:hanging="360"/>
      </w:pPr>
    </w:lvl>
    <w:lvl w:ilvl="2" w:tplc="CCAEDA96">
      <w:start w:val="1"/>
      <w:numFmt w:val="lowerRoman"/>
      <w:lvlText w:val="%3."/>
      <w:lvlJc w:val="right"/>
      <w:pPr>
        <w:ind w:left="2160" w:hanging="180"/>
      </w:pPr>
    </w:lvl>
    <w:lvl w:ilvl="3" w:tplc="2E56E200">
      <w:start w:val="1"/>
      <w:numFmt w:val="decimal"/>
      <w:lvlText w:val="%4."/>
      <w:lvlJc w:val="left"/>
      <w:pPr>
        <w:ind w:left="2880" w:hanging="360"/>
      </w:pPr>
    </w:lvl>
    <w:lvl w:ilvl="4" w:tplc="C68200F0">
      <w:start w:val="1"/>
      <w:numFmt w:val="lowerLetter"/>
      <w:lvlText w:val="%5."/>
      <w:lvlJc w:val="left"/>
      <w:pPr>
        <w:ind w:left="3600" w:hanging="360"/>
      </w:pPr>
    </w:lvl>
    <w:lvl w:ilvl="5" w:tplc="6F14D8B6">
      <w:start w:val="1"/>
      <w:numFmt w:val="lowerRoman"/>
      <w:lvlText w:val="%6."/>
      <w:lvlJc w:val="right"/>
      <w:pPr>
        <w:ind w:left="4320" w:hanging="180"/>
      </w:pPr>
    </w:lvl>
    <w:lvl w:ilvl="6" w:tplc="59C8A91E">
      <w:start w:val="1"/>
      <w:numFmt w:val="decimal"/>
      <w:lvlText w:val="%7."/>
      <w:lvlJc w:val="left"/>
      <w:pPr>
        <w:ind w:left="5040" w:hanging="360"/>
      </w:pPr>
    </w:lvl>
    <w:lvl w:ilvl="7" w:tplc="937A5266">
      <w:start w:val="1"/>
      <w:numFmt w:val="lowerLetter"/>
      <w:lvlText w:val="%8."/>
      <w:lvlJc w:val="left"/>
      <w:pPr>
        <w:ind w:left="5760" w:hanging="360"/>
      </w:pPr>
    </w:lvl>
    <w:lvl w:ilvl="8" w:tplc="7236F398">
      <w:start w:val="1"/>
      <w:numFmt w:val="lowerRoman"/>
      <w:lvlText w:val="%9."/>
      <w:lvlJc w:val="right"/>
      <w:pPr>
        <w:ind w:left="6480" w:hanging="180"/>
      </w:pPr>
    </w:lvl>
  </w:abstractNum>
  <w:abstractNum w:abstractNumId="32" w15:restartNumberingAfterBreak="0">
    <w:nsid w:val="64525DB6"/>
    <w:multiLevelType w:val="hybridMultilevel"/>
    <w:tmpl w:val="CB586D86"/>
    <w:lvl w:ilvl="0" w:tplc="2AECFCB8">
      <w:start w:val="1"/>
      <w:numFmt w:val="decimal"/>
      <w:pStyle w:val="NumberedBullets"/>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997CA9"/>
    <w:multiLevelType w:val="hybridMultilevel"/>
    <w:tmpl w:val="57061430"/>
    <w:lvl w:ilvl="0" w:tplc="BB565226">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123BAC"/>
    <w:multiLevelType w:val="hybridMultilevel"/>
    <w:tmpl w:val="FFFFFFFF"/>
    <w:lvl w:ilvl="0" w:tplc="01F8E6F2">
      <w:start w:val="1"/>
      <w:numFmt w:val="decimal"/>
      <w:lvlText w:val="%1."/>
      <w:lvlJc w:val="left"/>
      <w:pPr>
        <w:ind w:left="720" w:hanging="360"/>
      </w:pPr>
    </w:lvl>
    <w:lvl w:ilvl="1" w:tplc="6A1C322C">
      <w:start w:val="1"/>
      <w:numFmt w:val="lowerLetter"/>
      <w:lvlText w:val="%2."/>
      <w:lvlJc w:val="left"/>
      <w:pPr>
        <w:ind w:left="1440" w:hanging="360"/>
      </w:pPr>
    </w:lvl>
    <w:lvl w:ilvl="2" w:tplc="1082A60A">
      <w:start w:val="1"/>
      <w:numFmt w:val="lowerRoman"/>
      <w:lvlText w:val="%3."/>
      <w:lvlJc w:val="right"/>
      <w:pPr>
        <w:ind w:left="2160" w:hanging="180"/>
      </w:pPr>
    </w:lvl>
    <w:lvl w:ilvl="3" w:tplc="397CA2CC">
      <w:start w:val="1"/>
      <w:numFmt w:val="decimal"/>
      <w:lvlText w:val="%4."/>
      <w:lvlJc w:val="left"/>
      <w:pPr>
        <w:ind w:left="2880" w:hanging="360"/>
      </w:pPr>
    </w:lvl>
    <w:lvl w:ilvl="4" w:tplc="F768DFA4">
      <w:start w:val="1"/>
      <w:numFmt w:val="lowerLetter"/>
      <w:lvlText w:val="%5."/>
      <w:lvlJc w:val="left"/>
      <w:pPr>
        <w:ind w:left="3600" w:hanging="360"/>
      </w:pPr>
    </w:lvl>
    <w:lvl w:ilvl="5" w:tplc="40B02082">
      <w:start w:val="1"/>
      <w:numFmt w:val="lowerRoman"/>
      <w:lvlText w:val="%6."/>
      <w:lvlJc w:val="right"/>
      <w:pPr>
        <w:ind w:left="4320" w:hanging="180"/>
      </w:pPr>
    </w:lvl>
    <w:lvl w:ilvl="6" w:tplc="5B90351A">
      <w:start w:val="1"/>
      <w:numFmt w:val="decimal"/>
      <w:lvlText w:val="%7."/>
      <w:lvlJc w:val="left"/>
      <w:pPr>
        <w:ind w:left="5040" w:hanging="360"/>
      </w:pPr>
    </w:lvl>
    <w:lvl w:ilvl="7" w:tplc="B292191A">
      <w:start w:val="1"/>
      <w:numFmt w:val="lowerLetter"/>
      <w:lvlText w:val="%8."/>
      <w:lvlJc w:val="left"/>
      <w:pPr>
        <w:ind w:left="5760" w:hanging="360"/>
      </w:pPr>
    </w:lvl>
    <w:lvl w:ilvl="8" w:tplc="82FC959E">
      <w:start w:val="1"/>
      <w:numFmt w:val="lowerRoman"/>
      <w:lvlText w:val="%9."/>
      <w:lvlJc w:val="right"/>
      <w:pPr>
        <w:ind w:left="6480" w:hanging="180"/>
      </w:pPr>
    </w:lvl>
  </w:abstractNum>
  <w:abstractNum w:abstractNumId="35" w15:restartNumberingAfterBreak="0">
    <w:nsid w:val="66A51313"/>
    <w:multiLevelType w:val="hybridMultilevel"/>
    <w:tmpl w:val="FFFFFFFF"/>
    <w:lvl w:ilvl="0" w:tplc="E9A8886C">
      <w:start w:val="1"/>
      <w:numFmt w:val="bullet"/>
      <w:lvlText w:val="·"/>
      <w:lvlJc w:val="left"/>
      <w:pPr>
        <w:ind w:left="720" w:hanging="360"/>
      </w:pPr>
      <w:rPr>
        <w:rFonts w:ascii="Symbol" w:hAnsi="Symbol" w:hint="default"/>
      </w:rPr>
    </w:lvl>
    <w:lvl w:ilvl="1" w:tplc="0F3A9872">
      <w:start w:val="1"/>
      <w:numFmt w:val="bullet"/>
      <w:lvlText w:val="o"/>
      <w:lvlJc w:val="left"/>
      <w:pPr>
        <w:ind w:left="1440" w:hanging="360"/>
      </w:pPr>
      <w:rPr>
        <w:rFonts w:ascii="Courier New" w:hAnsi="Courier New" w:hint="default"/>
      </w:rPr>
    </w:lvl>
    <w:lvl w:ilvl="2" w:tplc="C9E4D8B0">
      <w:start w:val="1"/>
      <w:numFmt w:val="bullet"/>
      <w:lvlText w:val=""/>
      <w:lvlJc w:val="left"/>
      <w:pPr>
        <w:ind w:left="2160" w:hanging="360"/>
      </w:pPr>
      <w:rPr>
        <w:rFonts w:ascii="Wingdings" w:hAnsi="Wingdings" w:hint="default"/>
      </w:rPr>
    </w:lvl>
    <w:lvl w:ilvl="3" w:tplc="9578C94C">
      <w:start w:val="1"/>
      <w:numFmt w:val="bullet"/>
      <w:lvlText w:val=""/>
      <w:lvlJc w:val="left"/>
      <w:pPr>
        <w:ind w:left="2880" w:hanging="360"/>
      </w:pPr>
      <w:rPr>
        <w:rFonts w:ascii="Symbol" w:hAnsi="Symbol" w:hint="default"/>
      </w:rPr>
    </w:lvl>
    <w:lvl w:ilvl="4" w:tplc="F0823C74">
      <w:start w:val="1"/>
      <w:numFmt w:val="bullet"/>
      <w:lvlText w:val="o"/>
      <w:lvlJc w:val="left"/>
      <w:pPr>
        <w:ind w:left="3600" w:hanging="360"/>
      </w:pPr>
      <w:rPr>
        <w:rFonts w:ascii="Courier New" w:hAnsi="Courier New" w:hint="default"/>
      </w:rPr>
    </w:lvl>
    <w:lvl w:ilvl="5" w:tplc="9F143438">
      <w:start w:val="1"/>
      <w:numFmt w:val="bullet"/>
      <w:lvlText w:val=""/>
      <w:lvlJc w:val="left"/>
      <w:pPr>
        <w:ind w:left="4320" w:hanging="360"/>
      </w:pPr>
      <w:rPr>
        <w:rFonts w:ascii="Wingdings" w:hAnsi="Wingdings" w:hint="default"/>
      </w:rPr>
    </w:lvl>
    <w:lvl w:ilvl="6" w:tplc="BB7C07FC">
      <w:start w:val="1"/>
      <w:numFmt w:val="bullet"/>
      <w:lvlText w:val=""/>
      <w:lvlJc w:val="left"/>
      <w:pPr>
        <w:ind w:left="5040" w:hanging="360"/>
      </w:pPr>
      <w:rPr>
        <w:rFonts w:ascii="Symbol" w:hAnsi="Symbol" w:hint="default"/>
      </w:rPr>
    </w:lvl>
    <w:lvl w:ilvl="7" w:tplc="A4223D9C">
      <w:start w:val="1"/>
      <w:numFmt w:val="bullet"/>
      <w:lvlText w:val="o"/>
      <w:lvlJc w:val="left"/>
      <w:pPr>
        <w:ind w:left="5760" w:hanging="360"/>
      </w:pPr>
      <w:rPr>
        <w:rFonts w:ascii="Courier New" w:hAnsi="Courier New" w:hint="default"/>
      </w:rPr>
    </w:lvl>
    <w:lvl w:ilvl="8" w:tplc="D6DE9CDA">
      <w:start w:val="1"/>
      <w:numFmt w:val="bullet"/>
      <w:lvlText w:val=""/>
      <w:lvlJc w:val="left"/>
      <w:pPr>
        <w:ind w:left="6480" w:hanging="360"/>
      </w:pPr>
      <w:rPr>
        <w:rFonts w:ascii="Wingdings" w:hAnsi="Wingdings" w:hint="default"/>
      </w:rPr>
    </w:lvl>
  </w:abstractNum>
  <w:abstractNum w:abstractNumId="36" w15:restartNumberingAfterBreak="0">
    <w:nsid w:val="67B7180B"/>
    <w:multiLevelType w:val="hybridMultilevel"/>
    <w:tmpl w:val="0F3A91BE"/>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7F85013"/>
    <w:multiLevelType w:val="hybridMultilevel"/>
    <w:tmpl w:val="FFFFFFFF"/>
    <w:lvl w:ilvl="0" w:tplc="4BDEDA38">
      <w:start w:val="1"/>
      <w:numFmt w:val="decimal"/>
      <w:lvlText w:val="%1."/>
      <w:lvlJc w:val="left"/>
      <w:pPr>
        <w:ind w:left="720" w:hanging="360"/>
      </w:pPr>
    </w:lvl>
    <w:lvl w:ilvl="1" w:tplc="2870BB18">
      <w:start w:val="1"/>
      <w:numFmt w:val="lowerLetter"/>
      <w:lvlText w:val="%2."/>
      <w:lvlJc w:val="left"/>
      <w:pPr>
        <w:ind w:left="1440" w:hanging="360"/>
      </w:pPr>
    </w:lvl>
    <w:lvl w:ilvl="2" w:tplc="24BEFD56">
      <w:start w:val="1"/>
      <w:numFmt w:val="lowerRoman"/>
      <w:lvlText w:val="%3."/>
      <w:lvlJc w:val="right"/>
      <w:pPr>
        <w:ind w:left="2160" w:hanging="180"/>
      </w:pPr>
    </w:lvl>
    <w:lvl w:ilvl="3" w:tplc="8226760A">
      <w:start w:val="1"/>
      <w:numFmt w:val="decimal"/>
      <w:lvlText w:val="%4."/>
      <w:lvlJc w:val="left"/>
      <w:pPr>
        <w:ind w:left="2880" w:hanging="360"/>
      </w:pPr>
    </w:lvl>
    <w:lvl w:ilvl="4" w:tplc="BCFEDA92">
      <w:start w:val="1"/>
      <w:numFmt w:val="lowerLetter"/>
      <w:lvlText w:val="%5."/>
      <w:lvlJc w:val="left"/>
      <w:pPr>
        <w:ind w:left="3600" w:hanging="360"/>
      </w:pPr>
    </w:lvl>
    <w:lvl w:ilvl="5" w:tplc="A0043B2E">
      <w:start w:val="1"/>
      <w:numFmt w:val="lowerRoman"/>
      <w:lvlText w:val="%6."/>
      <w:lvlJc w:val="right"/>
      <w:pPr>
        <w:ind w:left="4320" w:hanging="180"/>
      </w:pPr>
    </w:lvl>
    <w:lvl w:ilvl="6" w:tplc="C0F072A0">
      <w:start w:val="1"/>
      <w:numFmt w:val="decimal"/>
      <w:lvlText w:val="%7."/>
      <w:lvlJc w:val="left"/>
      <w:pPr>
        <w:ind w:left="5040" w:hanging="360"/>
      </w:pPr>
    </w:lvl>
    <w:lvl w:ilvl="7" w:tplc="C96E3C76">
      <w:start w:val="1"/>
      <w:numFmt w:val="lowerLetter"/>
      <w:lvlText w:val="%8."/>
      <w:lvlJc w:val="left"/>
      <w:pPr>
        <w:ind w:left="5760" w:hanging="360"/>
      </w:pPr>
    </w:lvl>
    <w:lvl w:ilvl="8" w:tplc="D91A7DB2">
      <w:start w:val="1"/>
      <w:numFmt w:val="lowerRoman"/>
      <w:lvlText w:val="%9."/>
      <w:lvlJc w:val="right"/>
      <w:pPr>
        <w:ind w:left="6480" w:hanging="180"/>
      </w:pPr>
    </w:lvl>
  </w:abstractNum>
  <w:abstractNum w:abstractNumId="38" w15:restartNumberingAfterBreak="0">
    <w:nsid w:val="68AB367B"/>
    <w:multiLevelType w:val="hybridMultilevel"/>
    <w:tmpl w:val="FFFFFFFF"/>
    <w:lvl w:ilvl="0" w:tplc="B36A9F6A">
      <w:start w:val="1"/>
      <w:numFmt w:val="bullet"/>
      <w:lvlText w:val=""/>
      <w:lvlJc w:val="left"/>
      <w:pPr>
        <w:ind w:left="720" w:hanging="360"/>
      </w:pPr>
      <w:rPr>
        <w:rFonts w:ascii="Symbol" w:hAnsi="Symbol" w:hint="default"/>
      </w:rPr>
    </w:lvl>
    <w:lvl w:ilvl="1" w:tplc="24DA1496">
      <w:start w:val="1"/>
      <w:numFmt w:val="bullet"/>
      <w:lvlText w:val="o"/>
      <w:lvlJc w:val="left"/>
      <w:pPr>
        <w:ind w:left="1440" w:hanging="360"/>
      </w:pPr>
      <w:rPr>
        <w:rFonts w:ascii="Courier New" w:hAnsi="Courier New" w:hint="default"/>
      </w:rPr>
    </w:lvl>
    <w:lvl w:ilvl="2" w:tplc="0DC0C318">
      <w:start w:val="1"/>
      <w:numFmt w:val="bullet"/>
      <w:lvlText w:val=""/>
      <w:lvlJc w:val="left"/>
      <w:pPr>
        <w:ind w:left="2160" w:hanging="360"/>
      </w:pPr>
      <w:rPr>
        <w:rFonts w:ascii="Wingdings" w:hAnsi="Wingdings" w:hint="default"/>
      </w:rPr>
    </w:lvl>
    <w:lvl w:ilvl="3" w:tplc="EFA87FF6">
      <w:start w:val="1"/>
      <w:numFmt w:val="bullet"/>
      <w:lvlText w:val=""/>
      <w:lvlJc w:val="left"/>
      <w:pPr>
        <w:ind w:left="2880" w:hanging="360"/>
      </w:pPr>
      <w:rPr>
        <w:rFonts w:ascii="Symbol" w:hAnsi="Symbol" w:hint="default"/>
      </w:rPr>
    </w:lvl>
    <w:lvl w:ilvl="4" w:tplc="6BCE413A">
      <w:start w:val="1"/>
      <w:numFmt w:val="bullet"/>
      <w:lvlText w:val="o"/>
      <w:lvlJc w:val="left"/>
      <w:pPr>
        <w:ind w:left="3600" w:hanging="360"/>
      </w:pPr>
      <w:rPr>
        <w:rFonts w:ascii="Courier New" w:hAnsi="Courier New" w:hint="default"/>
      </w:rPr>
    </w:lvl>
    <w:lvl w:ilvl="5" w:tplc="E460E408">
      <w:start w:val="1"/>
      <w:numFmt w:val="bullet"/>
      <w:lvlText w:val=""/>
      <w:lvlJc w:val="left"/>
      <w:pPr>
        <w:ind w:left="4320" w:hanging="360"/>
      </w:pPr>
      <w:rPr>
        <w:rFonts w:ascii="Wingdings" w:hAnsi="Wingdings" w:hint="default"/>
      </w:rPr>
    </w:lvl>
    <w:lvl w:ilvl="6" w:tplc="B23EA9DA">
      <w:start w:val="1"/>
      <w:numFmt w:val="bullet"/>
      <w:lvlText w:val=""/>
      <w:lvlJc w:val="left"/>
      <w:pPr>
        <w:ind w:left="5040" w:hanging="360"/>
      </w:pPr>
      <w:rPr>
        <w:rFonts w:ascii="Symbol" w:hAnsi="Symbol" w:hint="default"/>
      </w:rPr>
    </w:lvl>
    <w:lvl w:ilvl="7" w:tplc="B6B6D3C6">
      <w:start w:val="1"/>
      <w:numFmt w:val="bullet"/>
      <w:lvlText w:val="o"/>
      <w:lvlJc w:val="left"/>
      <w:pPr>
        <w:ind w:left="5760" w:hanging="360"/>
      </w:pPr>
      <w:rPr>
        <w:rFonts w:ascii="Courier New" w:hAnsi="Courier New" w:hint="default"/>
      </w:rPr>
    </w:lvl>
    <w:lvl w:ilvl="8" w:tplc="DD245C1A">
      <w:start w:val="1"/>
      <w:numFmt w:val="bullet"/>
      <w:lvlText w:val=""/>
      <w:lvlJc w:val="left"/>
      <w:pPr>
        <w:ind w:left="6480" w:hanging="360"/>
      </w:pPr>
      <w:rPr>
        <w:rFonts w:ascii="Wingdings" w:hAnsi="Wingdings" w:hint="default"/>
      </w:rPr>
    </w:lvl>
  </w:abstractNum>
  <w:abstractNum w:abstractNumId="39" w15:restartNumberingAfterBreak="0">
    <w:nsid w:val="69ED019D"/>
    <w:multiLevelType w:val="hybridMultilevel"/>
    <w:tmpl w:val="FFFFFFFF"/>
    <w:lvl w:ilvl="0" w:tplc="279AC342">
      <w:start w:val="1"/>
      <w:numFmt w:val="decimal"/>
      <w:lvlText w:val="%1."/>
      <w:lvlJc w:val="left"/>
      <w:pPr>
        <w:ind w:left="720" w:hanging="360"/>
      </w:pPr>
    </w:lvl>
    <w:lvl w:ilvl="1" w:tplc="362475CA">
      <w:start w:val="1"/>
      <w:numFmt w:val="lowerLetter"/>
      <w:lvlText w:val="%2."/>
      <w:lvlJc w:val="left"/>
      <w:pPr>
        <w:ind w:left="1440" w:hanging="360"/>
      </w:pPr>
    </w:lvl>
    <w:lvl w:ilvl="2" w:tplc="23E097CA">
      <w:start w:val="1"/>
      <w:numFmt w:val="lowerRoman"/>
      <w:lvlText w:val="%3."/>
      <w:lvlJc w:val="right"/>
      <w:pPr>
        <w:ind w:left="2160" w:hanging="180"/>
      </w:pPr>
    </w:lvl>
    <w:lvl w:ilvl="3" w:tplc="CF4E7CCA">
      <w:start w:val="1"/>
      <w:numFmt w:val="decimal"/>
      <w:lvlText w:val="%4."/>
      <w:lvlJc w:val="left"/>
      <w:pPr>
        <w:ind w:left="2880" w:hanging="360"/>
      </w:pPr>
    </w:lvl>
    <w:lvl w:ilvl="4" w:tplc="B64C2720">
      <w:start w:val="1"/>
      <w:numFmt w:val="lowerLetter"/>
      <w:lvlText w:val="%5."/>
      <w:lvlJc w:val="left"/>
      <w:pPr>
        <w:ind w:left="3600" w:hanging="360"/>
      </w:pPr>
    </w:lvl>
    <w:lvl w:ilvl="5" w:tplc="4EAEC9DE">
      <w:start w:val="1"/>
      <w:numFmt w:val="lowerRoman"/>
      <w:lvlText w:val="%6."/>
      <w:lvlJc w:val="right"/>
      <w:pPr>
        <w:ind w:left="4320" w:hanging="180"/>
      </w:pPr>
    </w:lvl>
    <w:lvl w:ilvl="6" w:tplc="0474596C">
      <w:start w:val="1"/>
      <w:numFmt w:val="decimal"/>
      <w:lvlText w:val="%7."/>
      <w:lvlJc w:val="left"/>
      <w:pPr>
        <w:ind w:left="5040" w:hanging="360"/>
      </w:pPr>
    </w:lvl>
    <w:lvl w:ilvl="7" w:tplc="104692A2">
      <w:start w:val="1"/>
      <w:numFmt w:val="lowerLetter"/>
      <w:lvlText w:val="%8."/>
      <w:lvlJc w:val="left"/>
      <w:pPr>
        <w:ind w:left="5760" w:hanging="360"/>
      </w:pPr>
    </w:lvl>
    <w:lvl w:ilvl="8" w:tplc="E048C07C">
      <w:start w:val="1"/>
      <w:numFmt w:val="lowerRoman"/>
      <w:lvlText w:val="%9."/>
      <w:lvlJc w:val="right"/>
      <w:pPr>
        <w:ind w:left="6480" w:hanging="180"/>
      </w:pPr>
    </w:lvl>
  </w:abstractNum>
  <w:abstractNum w:abstractNumId="40" w15:restartNumberingAfterBreak="0">
    <w:nsid w:val="6A3C4D69"/>
    <w:multiLevelType w:val="hybridMultilevel"/>
    <w:tmpl w:val="F9420850"/>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9139C0"/>
    <w:multiLevelType w:val="multilevel"/>
    <w:tmpl w:val="8336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1277A"/>
    <w:multiLevelType w:val="hybridMultilevel"/>
    <w:tmpl w:val="FFFFFFFF"/>
    <w:lvl w:ilvl="0" w:tplc="486E3994">
      <w:start w:val="1"/>
      <w:numFmt w:val="decimal"/>
      <w:lvlText w:val="%1."/>
      <w:lvlJc w:val="left"/>
      <w:pPr>
        <w:ind w:left="720" w:hanging="360"/>
      </w:pPr>
    </w:lvl>
    <w:lvl w:ilvl="1" w:tplc="4E70A292">
      <w:start w:val="1"/>
      <w:numFmt w:val="lowerLetter"/>
      <w:lvlText w:val="%2."/>
      <w:lvlJc w:val="left"/>
      <w:pPr>
        <w:ind w:left="1440" w:hanging="360"/>
      </w:pPr>
    </w:lvl>
    <w:lvl w:ilvl="2" w:tplc="61649234">
      <w:start w:val="1"/>
      <w:numFmt w:val="lowerRoman"/>
      <w:lvlText w:val="%3."/>
      <w:lvlJc w:val="right"/>
      <w:pPr>
        <w:ind w:left="2160" w:hanging="180"/>
      </w:pPr>
    </w:lvl>
    <w:lvl w:ilvl="3" w:tplc="69569B32">
      <w:start w:val="1"/>
      <w:numFmt w:val="decimal"/>
      <w:lvlText w:val="%4."/>
      <w:lvlJc w:val="left"/>
      <w:pPr>
        <w:ind w:left="2880" w:hanging="360"/>
      </w:pPr>
    </w:lvl>
    <w:lvl w:ilvl="4" w:tplc="357C517C">
      <w:start w:val="1"/>
      <w:numFmt w:val="lowerLetter"/>
      <w:lvlText w:val="%5."/>
      <w:lvlJc w:val="left"/>
      <w:pPr>
        <w:ind w:left="3600" w:hanging="360"/>
      </w:pPr>
    </w:lvl>
    <w:lvl w:ilvl="5" w:tplc="5366C618">
      <w:start w:val="1"/>
      <w:numFmt w:val="lowerRoman"/>
      <w:lvlText w:val="%6."/>
      <w:lvlJc w:val="right"/>
      <w:pPr>
        <w:ind w:left="4320" w:hanging="180"/>
      </w:pPr>
    </w:lvl>
    <w:lvl w:ilvl="6" w:tplc="26200946">
      <w:start w:val="1"/>
      <w:numFmt w:val="decimal"/>
      <w:lvlText w:val="%7."/>
      <w:lvlJc w:val="left"/>
      <w:pPr>
        <w:ind w:left="5040" w:hanging="360"/>
      </w:pPr>
    </w:lvl>
    <w:lvl w:ilvl="7" w:tplc="024EE09A">
      <w:start w:val="1"/>
      <w:numFmt w:val="lowerLetter"/>
      <w:lvlText w:val="%8."/>
      <w:lvlJc w:val="left"/>
      <w:pPr>
        <w:ind w:left="5760" w:hanging="360"/>
      </w:pPr>
    </w:lvl>
    <w:lvl w:ilvl="8" w:tplc="060C6F44">
      <w:start w:val="1"/>
      <w:numFmt w:val="lowerRoman"/>
      <w:lvlText w:val="%9."/>
      <w:lvlJc w:val="right"/>
      <w:pPr>
        <w:ind w:left="6480" w:hanging="180"/>
      </w:pPr>
    </w:lvl>
  </w:abstractNum>
  <w:abstractNum w:abstractNumId="43" w15:restartNumberingAfterBreak="0">
    <w:nsid w:val="71A91EEB"/>
    <w:multiLevelType w:val="hybridMultilevel"/>
    <w:tmpl w:val="FFFFFFFF"/>
    <w:lvl w:ilvl="0" w:tplc="A2E485A2">
      <w:start w:val="1"/>
      <w:numFmt w:val="decimal"/>
      <w:lvlText w:val="%1."/>
      <w:lvlJc w:val="left"/>
      <w:pPr>
        <w:ind w:left="720" w:hanging="360"/>
      </w:pPr>
    </w:lvl>
    <w:lvl w:ilvl="1" w:tplc="1752F748">
      <w:start w:val="1"/>
      <w:numFmt w:val="lowerLetter"/>
      <w:lvlText w:val="%2."/>
      <w:lvlJc w:val="left"/>
      <w:pPr>
        <w:ind w:left="1440" w:hanging="360"/>
      </w:pPr>
    </w:lvl>
    <w:lvl w:ilvl="2" w:tplc="3A0077A4">
      <w:start w:val="1"/>
      <w:numFmt w:val="lowerRoman"/>
      <w:lvlText w:val="%3."/>
      <w:lvlJc w:val="right"/>
      <w:pPr>
        <w:ind w:left="2160" w:hanging="180"/>
      </w:pPr>
    </w:lvl>
    <w:lvl w:ilvl="3" w:tplc="4F389A80">
      <w:start w:val="1"/>
      <w:numFmt w:val="decimal"/>
      <w:lvlText w:val="%4."/>
      <w:lvlJc w:val="left"/>
      <w:pPr>
        <w:ind w:left="2880" w:hanging="360"/>
      </w:pPr>
    </w:lvl>
    <w:lvl w:ilvl="4" w:tplc="CC36B48A">
      <w:start w:val="1"/>
      <w:numFmt w:val="lowerLetter"/>
      <w:lvlText w:val="%5."/>
      <w:lvlJc w:val="left"/>
      <w:pPr>
        <w:ind w:left="3600" w:hanging="360"/>
      </w:pPr>
    </w:lvl>
    <w:lvl w:ilvl="5" w:tplc="8EE6B048">
      <w:start w:val="1"/>
      <w:numFmt w:val="lowerRoman"/>
      <w:lvlText w:val="%6."/>
      <w:lvlJc w:val="right"/>
      <w:pPr>
        <w:ind w:left="4320" w:hanging="180"/>
      </w:pPr>
    </w:lvl>
    <w:lvl w:ilvl="6" w:tplc="5CEE93DA">
      <w:start w:val="1"/>
      <w:numFmt w:val="decimal"/>
      <w:lvlText w:val="%7."/>
      <w:lvlJc w:val="left"/>
      <w:pPr>
        <w:ind w:left="5040" w:hanging="360"/>
      </w:pPr>
    </w:lvl>
    <w:lvl w:ilvl="7" w:tplc="9806966A">
      <w:start w:val="1"/>
      <w:numFmt w:val="lowerLetter"/>
      <w:lvlText w:val="%8."/>
      <w:lvlJc w:val="left"/>
      <w:pPr>
        <w:ind w:left="5760" w:hanging="360"/>
      </w:pPr>
    </w:lvl>
    <w:lvl w:ilvl="8" w:tplc="CDAE27DA">
      <w:start w:val="1"/>
      <w:numFmt w:val="lowerRoman"/>
      <w:lvlText w:val="%9."/>
      <w:lvlJc w:val="right"/>
      <w:pPr>
        <w:ind w:left="6480" w:hanging="180"/>
      </w:pPr>
    </w:lvl>
  </w:abstractNum>
  <w:abstractNum w:abstractNumId="44" w15:restartNumberingAfterBreak="0">
    <w:nsid w:val="71D833BA"/>
    <w:multiLevelType w:val="hybridMultilevel"/>
    <w:tmpl w:val="FFFFFFFF"/>
    <w:lvl w:ilvl="0" w:tplc="3C749E50">
      <w:start w:val="1"/>
      <w:numFmt w:val="decimal"/>
      <w:lvlText w:val="%1."/>
      <w:lvlJc w:val="left"/>
      <w:pPr>
        <w:ind w:left="720" w:hanging="360"/>
      </w:pPr>
    </w:lvl>
    <w:lvl w:ilvl="1" w:tplc="002E2246">
      <w:start w:val="1"/>
      <w:numFmt w:val="lowerLetter"/>
      <w:lvlText w:val="%2."/>
      <w:lvlJc w:val="left"/>
      <w:pPr>
        <w:ind w:left="1440" w:hanging="360"/>
      </w:pPr>
    </w:lvl>
    <w:lvl w:ilvl="2" w:tplc="44D2A8DA">
      <w:start w:val="1"/>
      <w:numFmt w:val="lowerRoman"/>
      <w:lvlText w:val="%3."/>
      <w:lvlJc w:val="right"/>
      <w:pPr>
        <w:ind w:left="2160" w:hanging="180"/>
      </w:pPr>
    </w:lvl>
    <w:lvl w:ilvl="3" w:tplc="464C2388">
      <w:start w:val="1"/>
      <w:numFmt w:val="decimal"/>
      <w:lvlText w:val="%4."/>
      <w:lvlJc w:val="left"/>
      <w:pPr>
        <w:ind w:left="2880" w:hanging="360"/>
      </w:pPr>
    </w:lvl>
    <w:lvl w:ilvl="4" w:tplc="90C439EC">
      <w:start w:val="1"/>
      <w:numFmt w:val="lowerLetter"/>
      <w:lvlText w:val="%5."/>
      <w:lvlJc w:val="left"/>
      <w:pPr>
        <w:ind w:left="3600" w:hanging="360"/>
      </w:pPr>
    </w:lvl>
    <w:lvl w:ilvl="5" w:tplc="68E8F32C">
      <w:start w:val="1"/>
      <w:numFmt w:val="lowerRoman"/>
      <w:lvlText w:val="%6."/>
      <w:lvlJc w:val="right"/>
      <w:pPr>
        <w:ind w:left="4320" w:hanging="180"/>
      </w:pPr>
    </w:lvl>
    <w:lvl w:ilvl="6" w:tplc="A91ADC04">
      <w:start w:val="1"/>
      <w:numFmt w:val="decimal"/>
      <w:lvlText w:val="%7."/>
      <w:lvlJc w:val="left"/>
      <w:pPr>
        <w:ind w:left="5040" w:hanging="360"/>
      </w:pPr>
    </w:lvl>
    <w:lvl w:ilvl="7" w:tplc="195EB1BE">
      <w:start w:val="1"/>
      <w:numFmt w:val="lowerLetter"/>
      <w:lvlText w:val="%8."/>
      <w:lvlJc w:val="left"/>
      <w:pPr>
        <w:ind w:left="5760" w:hanging="360"/>
      </w:pPr>
    </w:lvl>
    <w:lvl w:ilvl="8" w:tplc="5656897E">
      <w:start w:val="1"/>
      <w:numFmt w:val="lowerRoman"/>
      <w:lvlText w:val="%9."/>
      <w:lvlJc w:val="right"/>
      <w:pPr>
        <w:ind w:left="6480" w:hanging="180"/>
      </w:pPr>
    </w:lvl>
  </w:abstractNum>
  <w:abstractNum w:abstractNumId="45" w15:restartNumberingAfterBreak="0">
    <w:nsid w:val="79574E71"/>
    <w:multiLevelType w:val="hybridMultilevel"/>
    <w:tmpl w:val="FFFFFFFF"/>
    <w:lvl w:ilvl="0" w:tplc="2B7A6656">
      <w:start w:val="1"/>
      <w:numFmt w:val="decimal"/>
      <w:lvlText w:val="%1."/>
      <w:lvlJc w:val="left"/>
      <w:pPr>
        <w:ind w:left="720" w:hanging="360"/>
      </w:pPr>
    </w:lvl>
    <w:lvl w:ilvl="1" w:tplc="8D7095E8">
      <w:start w:val="1"/>
      <w:numFmt w:val="lowerLetter"/>
      <w:lvlText w:val="%2."/>
      <w:lvlJc w:val="left"/>
      <w:pPr>
        <w:ind w:left="1440" w:hanging="360"/>
      </w:pPr>
    </w:lvl>
    <w:lvl w:ilvl="2" w:tplc="6366DA0C">
      <w:start w:val="1"/>
      <w:numFmt w:val="lowerRoman"/>
      <w:lvlText w:val="%3."/>
      <w:lvlJc w:val="right"/>
      <w:pPr>
        <w:ind w:left="2160" w:hanging="180"/>
      </w:pPr>
    </w:lvl>
    <w:lvl w:ilvl="3" w:tplc="B2562962">
      <w:start w:val="1"/>
      <w:numFmt w:val="decimal"/>
      <w:lvlText w:val="%4."/>
      <w:lvlJc w:val="left"/>
      <w:pPr>
        <w:ind w:left="2880" w:hanging="360"/>
      </w:pPr>
    </w:lvl>
    <w:lvl w:ilvl="4" w:tplc="E41A67BA">
      <w:start w:val="1"/>
      <w:numFmt w:val="lowerLetter"/>
      <w:lvlText w:val="%5."/>
      <w:lvlJc w:val="left"/>
      <w:pPr>
        <w:ind w:left="3600" w:hanging="360"/>
      </w:pPr>
    </w:lvl>
    <w:lvl w:ilvl="5" w:tplc="D3062510">
      <w:start w:val="1"/>
      <w:numFmt w:val="lowerRoman"/>
      <w:lvlText w:val="%6."/>
      <w:lvlJc w:val="right"/>
      <w:pPr>
        <w:ind w:left="4320" w:hanging="180"/>
      </w:pPr>
    </w:lvl>
    <w:lvl w:ilvl="6" w:tplc="425AD17C">
      <w:start w:val="1"/>
      <w:numFmt w:val="decimal"/>
      <w:lvlText w:val="%7."/>
      <w:lvlJc w:val="left"/>
      <w:pPr>
        <w:ind w:left="5040" w:hanging="360"/>
      </w:pPr>
    </w:lvl>
    <w:lvl w:ilvl="7" w:tplc="3CD4FF0C">
      <w:start w:val="1"/>
      <w:numFmt w:val="lowerLetter"/>
      <w:lvlText w:val="%8."/>
      <w:lvlJc w:val="left"/>
      <w:pPr>
        <w:ind w:left="5760" w:hanging="360"/>
      </w:pPr>
    </w:lvl>
    <w:lvl w:ilvl="8" w:tplc="075EE198">
      <w:start w:val="1"/>
      <w:numFmt w:val="lowerRoman"/>
      <w:lvlText w:val="%9."/>
      <w:lvlJc w:val="right"/>
      <w:pPr>
        <w:ind w:left="6480" w:hanging="180"/>
      </w:pPr>
    </w:lvl>
  </w:abstractNum>
  <w:abstractNum w:abstractNumId="46" w15:restartNumberingAfterBreak="0">
    <w:nsid w:val="7C3D12C2"/>
    <w:multiLevelType w:val="hybridMultilevel"/>
    <w:tmpl w:val="FFFFFFFF"/>
    <w:lvl w:ilvl="0" w:tplc="90987F78">
      <w:start w:val="1"/>
      <w:numFmt w:val="decimal"/>
      <w:lvlText w:val="%1."/>
      <w:lvlJc w:val="left"/>
      <w:pPr>
        <w:ind w:left="720" w:hanging="360"/>
      </w:pPr>
    </w:lvl>
    <w:lvl w:ilvl="1" w:tplc="910E331E">
      <w:start w:val="1"/>
      <w:numFmt w:val="lowerLetter"/>
      <w:lvlText w:val="%2."/>
      <w:lvlJc w:val="left"/>
      <w:pPr>
        <w:ind w:left="1440" w:hanging="360"/>
      </w:pPr>
    </w:lvl>
    <w:lvl w:ilvl="2" w:tplc="8F6A3C94">
      <w:start w:val="1"/>
      <w:numFmt w:val="lowerRoman"/>
      <w:lvlText w:val="%3."/>
      <w:lvlJc w:val="right"/>
      <w:pPr>
        <w:ind w:left="2160" w:hanging="180"/>
      </w:pPr>
    </w:lvl>
    <w:lvl w:ilvl="3" w:tplc="5AC4A5FA">
      <w:start w:val="1"/>
      <w:numFmt w:val="decimal"/>
      <w:lvlText w:val="%4."/>
      <w:lvlJc w:val="left"/>
      <w:pPr>
        <w:ind w:left="2880" w:hanging="360"/>
      </w:pPr>
    </w:lvl>
    <w:lvl w:ilvl="4" w:tplc="011AAA10">
      <w:start w:val="1"/>
      <w:numFmt w:val="lowerLetter"/>
      <w:lvlText w:val="%5."/>
      <w:lvlJc w:val="left"/>
      <w:pPr>
        <w:ind w:left="3600" w:hanging="360"/>
      </w:pPr>
    </w:lvl>
    <w:lvl w:ilvl="5" w:tplc="A9BC2174">
      <w:start w:val="1"/>
      <w:numFmt w:val="lowerRoman"/>
      <w:lvlText w:val="%6."/>
      <w:lvlJc w:val="right"/>
      <w:pPr>
        <w:ind w:left="4320" w:hanging="180"/>
      </w:pPr>
    </w:lvl>
    <w:lvl w:ilvl="6" w:tplc="C30E88B4">
      <w:start w:val="1"/>
      <w:numFmt w:val="decimal"/>
      <w:lvlText w:val="%7."/>
      <w:lvlJc w:val="left"/>
      <w:pPr>
        <w:ind w:left="5040" w:hanging="360"/>
      </w:pPr>
    </w:lvl>
    <w:lvl w:ilvl="7" w:tplc="E6E68A54">
      <w:start w:val="1"/>
      <w:numFmt w:val="lowerLetter"/>
      <w:lvlText w:val="%8."/>
      <w:lvlJc w:val="left"/>
      <w:pPr>
        <w:ind w:left="5760" w:hanging="360"/>
      </w:pPr>
    </w:lvl>
    <w:lvl w:ilvl="8" w:tplc="5DFAC92A">
      <w:start w:val="1"/>
      <w:numFmt w:val="lowerRoman"/>
      <w:lvlText w:val="%9."/>
      <w:lvlJc w:val="right"/>
      <w:pPr>
        <w:ind w:left="6480" w:hanging="180"/>
      </w:pPr>
    </w:lvl>
  </w:abstractNum>
  <w:abstractNum w:abstractNumId="47" w15:restartNumberingAfterBreak="0">
    <w:nsid w:val="7C50614D"/>
    <w:multiLevelType w:val="hybridMultilevel"/>
    <w:tmpl w:val="FFFFFFFF"/>
    <w:lvl w:ilvl="0" w:tplc="229AF068">
      <w:start w:val="1"/>
      <w:numFmt w:val="decimal"/>
      <w:lvlText w:val="%1."/>
      <w:lvlJc w:val="left"/>
      <w:pPr>
        <w:ind w:left="720" w:hanging="360"/>
      </w:pPr>
    </w:lvl>
    <w:lvl w:ilvl="1" w:tplc="55ECDB2E">
      <w:start w:val="1"/>
      <w:numFmt w:val="lowerLetter"/>
      <w:lvlText w:val="%2."/>
      <w:lvlJc w:val="left"/>
      <w:pPr>
        <w:ind w:left="1440" w:hanging="360"/>
      </w:pPr>
    </w:lvl>
    <w:lvl w:ilvl="2" w:tplc="F3D274AE">
      <w:start w:val="1"/>
      <w:numFmt w:val="lowerRoman"/>
      <w:lvlText w:val="%3."/>
      <w:lvlJc w:val="right"/>
      <w:pPr>
        <w:ind w:left="2160" w:hanging="180"/>
      </w:pPr>
    </w:lvl>
    <w:lvl w:ilvl="3" w:tplc="CECAD9EC">
      <w:start w:val="1"/>
      <w:numFmt w:val="decimal"/>
      <w:lvlText w:val="%4."/>
      <w:lvlJc w:val="left"/>
      <w:pPr>
        <w:ind w:left="2880" w:hanging="360"/>
      </w:pPr>
    </w:lvl>
    <w:lvl w:ilvl="4" w:tplc="F2EABEFC">
      <w:start w:val="1"/>
      <w:numFmt w:val="lowerLetter"/>
      <w:lvlText w:val="%5."/>
      <w:lvlJc w:val="left"/>
      <w:pPr>
        <w:ind w:left="3600" w:hanging="360"/>
      </w:pPr>
    </w:lvl>
    <w:lvl w:ilvl="5" w:tplc="6D6070DE">
      <w:start w:val="1"/>
      <w:numFmt w:val="lowerRoman"/>
      <w:lvlText w:val="%6."/>
      <w:lvlJc w:val="right"/>
      <w:pPr>
        <w:ind w:left="4320" w:hanging="180"/>
      </w:pPr>
    </w:lvl>
    <w:lvl w:ilvl="6" w:tplc="6B7CE528">
      <w:start w:val="1"/>
      <w:numFmt w:val="decimal"/>
      <w:lvlText w:val="%7."/>
      <w:lvlJc w:val="left"/>
      <w:pPr>
        <w:ind w:left="5040" w:hanging="360"/>
      </w:pPr>
    </w:lvl>
    <w:lvl w:ilvl="7" w:tplc="E722C9D4">
      <w:start w:val="1"/>
      <w:numFmt w:val="lowerLetter"/>
      <w:lvlText w:val="%8."/>
      <w:lvlJc w:val="left"/>
      <w:pPr>
        <w:ind w:left="5760" w:hanging="360"/>
      </w:pPr>
    </w:lvl>
    <w:lvl w:ilvl="8" w:tplc="4E22DB46">
      <w:start w:val="1"/>
      <w:numFmt w:val="lowerRoman"/>
      <w:lvlText w:val="%9."/>
      <w:lvlJc w:val="right"/>
      <w:pPr>
        <w:ind w:left="6480" w:hanging="180"/>
      </w:pPr>
    </w:lvl>
  </w:abstractNum>
  <w:num w:numId="1" w16cid:durableId="535392425">
    <w:abstractNumId w:val="3"/>
  </w:num>
  <w:num w:numId="2" w16cid:durableId="244340201">
    <w:abstractNumId w:val="4"/>
  </w:num>
  <w:num w:numId="3" w16cid:durableId="45447151">
    <w:abstractNumId w:val="31"/>
  </w:num>
  <w:num w:numId="4" w16cid:durableId="1757481868">
    <w:abstractNumId w:val="35"/>
  </w:num>
  <w:num w:numId="5" w16cid:durableId="132069098">
    <w:abstractNumId w:val="1"/>
  </w:num>
  <w:num w:numId="6" w16cid:durableId="968242302">
    <w:abstractNumId w:val="28"/>
  </w:num>
  <w:num w:numId="7" w16cid:durableId="99303594">
    <w:abstractNumId w:val="44"/>
  </w:num>
  <w:num w:numId="8" w16cid:durableId="1731344724">
    <w:abstractNumId w:val="5"/>
  </w:num>
  <w:num w:numId="9" w16cid:durableId="1348873412">
    <w:abstractNumId w:val="32"/>
  </w:num>
  <w:num w:numId="10" w16cid:durableId="26101934">
    <w:abstractNumId w:val="20"/>
  </w:num>
  <w:num w:numId="11" w16cid:durableId="1044450570">
    <w:abstractNumId w:val="15"/>
  </w:num>
  <w:num w:numId="12" w16cid:durableId="513149160">
    <w:abstractNumId w:val="16"/>
  </w:num>
  <w:num w:numId="13" w16cid:durableId="1535118842">
    <w:abstractNumId w:val="21"/>
  </w:num>
  <w:num w:numId="14" w16cid:durableId="1687096328">
    <w:abstractNumId w:val="25"/>
  </w:num>
  <w:num w:numId="15" w16cid:durableId="418790450">
    <w:abstractNumId w:val="6"/>
  </w:num>
  <w:num w:numId="16" w16cid:durableId="1897859466">
    <w:abstractNumId w:val="10"/>
  </w:num>
  <w:num w:numId="17" w16cid:durableId="1586450351">
    <w:abstractNumId w:val="39"/>
  </w:num>
  <w:num w:numId="18" w16cid:durableId="1858733112">
    <w:abstractNumId w:val="42"/>
  </w:num>
  <w:num w:numId="19" w16cid:durableId="359204700">
    <w:abstractNumId w:val="43"/>
  </w:num>
  <w:num w:numId="20" w16cid:durableId="539319072">
    <w:abstractNumId w:val="36"/>
  </w:num>
  <w:num w:numId="21" w16cid:durableId="1735467465">
    <w:abstractNumId w:val="29"/>
  </w:num>
  <w:num w:numId="22" w16cid:durableId="1271545965">
    <w:abstractNumId w:val="24"/>
  </w:num>
  <w:num w:numId="23" w16cid:durableId="830372117">
    <w:abstractNumId w:val="45"/>
  </w:num>
  <w:num w:numId="24" w16cid:durableId="1064371611">
    <w:abstractNumId w:val="47"/>
  </w:num>
  <w:num w:numId="25" w16cid:durableId="975333300">
    <w:abstractNumId w:val="27"/>
  </w:num>
  <w:num w:numId="26" w16cid:durableId="1928805036">
    <w:abstractNumId w:val="30"/>
  </w:num>
  <w:num w:numId="27" w16cid:durableId="1445732437">
    <w:abstractNumId w:val="8"/>
  </w:num>
  <w:num w:numId="28" w16cid:durableId="606425577">
    <w:abstractNumId w:val="34"/>
  </w:num>
  <w:num w:numId="29" w16cid:durableId="374892561">
    <w:abstractNumId w:val="11"/>
  </w:num>
  <w:num w:numId="30" w16cid:durableId="1195382850">
    <w:abstractNumId w:val="37"/>
  </w:num>
  <w:num w:numId="31" w16cid:durableId="2038776918">
    <w:abstractNumId w:val="26"/>
  </w:num>
  <w:num w:numId="32" w16cid:durableId="533272129">
    <w:abstractNumId w:val="46"/>
  </w:num>
  <w:num w:numId="33" w16cid:durableId="1488938658">
    <w:abstractNumId w:val="0"/>
  </w:num>
  <w:num w:numId="34" w16cid:durableId="1139302030">
    <w:abstractNumId w:val="19"/>
  </w:num>
  <w:num w:numId="35" w16cid:durableId="404767904">
    <w:abstractNumId w:val="38"/>
  </w:num>
  <w:num w:numId="36" w16cid:durableId="1071276327">
    <w:abstractNumId w:val="12"/>
  </w:num>
  <w:num w:numId="37" w16cid:durableId="441653441">
    <w:abstractNumId w:val="33"/>
  </w:num>
  <w:num w:numId="38" w16cid:durableId="1461611971">
    <w:abstractNumId w:val="17"/>
  </w:num>
  <w:num w:numId="39" w16cid:durableId="911232328">
    <w:abstractNumId w:val="14"/>
  </w:num>
  <w:num w:numId="40" w16cid:durableId="223224498">
    <w:abstractNumId w:val="41"/>
  </w:num>
  <w:num w:numId="41" w16cid:durableId="1346640312">
    <w:abstractNumId w:val="13"/>
  </w:num>
  <w:num w:numId="42" w16cid:durableId="1069694319">
    <w:abstractNumId w:val="2"/>
  </w:num>
  <w:num w:numId="43" w16cid:durableId="415905245">
    <w:abstractNumId w:val="18"/>
  </w:num>
  <w:num w:numId="44" w16cid:durableId="144201868">
    <w:abstractNumId w:val="22"/>
  </w:num>
  <w:num w:numId="45" w16cid:durableId="1616281468">
    <w:abstractNumId w:val="23"/>
  </w:num>
  <w:num w:numId="46" w16cid:durableId="774599494">
    <w:abstractNumId w:val="9"/>
  </w:num>
  <w:num w:numId="47" w16cid:durableId="997883592">
    <w:abstractNumId w:val="40"/>
  </w:num>
  <w:num w:numId="48" w16cid:durableId="328211934">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go Sheng">
    <w15:presenceInfo w15:providerId="AD" w15:userId="S::hsg@qlik.com::ec0b5b3f-f3b7-4f14-a61a-0953f4c434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31F"/>
    <w:rsid w:val="000029FD"/>
    <w:rsid w:val="00003F3F"/>
    <w:rsid w:val="000106EA"/>
    <w:rsid w:val="000110D3"/>
    <w:rsid w:val="0001297E"/>
    <w:rsid w:val="00016A7A"/>
    <w:rsid w:val="00017655"/>
    <w:rsid w:val="0001782B"/>
    <w:rsid w:val="00020714"/>
    <w:rsid w:val="000215BC"/>
    <w:rsid w:val="00025039"/>
    <w:rsid w:val="00025940"/>
    <w:rsid w:val="00026856"/>
    <w:rsid w:val="00027233"/>
    <w:rsid w:val="000308C6"/>
    <w:rsid w:val="000346DB"/>
    <w:rsid w:val="000359EB"/>
    <w:rsid w:val="0003757C"/>
    <w:rsid w:val="00040B3E"/>
    <w:rsid w:val="0004121C"/>
    <w:rsid w:val="000432B8"/>
    <w:rsid w:val="00043E16"/>
    <w:rsid w:val="00044D3D"/>
    <w:rsid w:val="00044FEA"/>
    <w:rsid w:val="000460DC"/>
    <w:rsid w:val="00052B4A"/>
    <w:rsid w:val="00055DAA"/>
    <w:rsid w:val="0005634F"/>
    <w:rsid w:val="00061264"/>
    <w:rsid w:val="00061745"/>
    <w:rsid w:val="00061CBB"/>
    <w:rsid w:val="00061F87"/>
    <w:rsid w:val="00062DD4"/>
    <w:rsid w:val="00064A1F"/>
    <w:rsid w:val="00067D7E"/>
    <w:rsid w:val="00070268"/>
    <w:rsid w:val="0007253F"/>
    <w:rsid w:val="0007425F"/>
    <w:rsid w:val="000744C1"/>
    <w:rsid w:val="00074C16"/>
    <w:rsid w:val="00082AF8"/>
    <w:rsid w:val="00083D84"/>
    <w:rsid w:val="00084886"/>
    <w:rsid w:val="000908FC"/>
    <w:rsid w:val="00091450"/>
    <w:rsid w:val="000915D7"/>
    <w:rsid w:val="00093FF8"/>
    <w:rsid w:val="0009426A"/>
    <w:rsid w:val="00095A90"/>
    <w:rsid w:val="00096543"/>
    <w:rsid w:val="0009662A"/>
    <w:rsid w:val="000978CF"/>
    <w:rsid w:val="000A0EDB"/>
    <w:rsid w:val="000A274B"/>
    <w:rsid w:val="000A35F0"/>
    <w:rsid w:val="000A3BB9"/>
    <w:rsid w:val="000A4547"/>
    <w:rsid w:val="000A4912"/>
    <w:rsid w:val="000A49B2"/>
    <w:rsid w:val="000A6B96"/>
    <w:rsid w:val="000A7195"/>
    <w:rsid w:val="000B137B"/>
    <w:rsid w:val="000B167A"/>
    <w:rsid w:val="000B1955"/>
    <w:rsid w:val="000B7988"/>
    <w:rsid w:val="000C0260"/>
    <w:rsid w:val="000C2361"/>
    <w:rsid w:val="000C39D9"/>
    <w:rsid w:val="000C412E"/>
    <w:rsid w:val="000C5A68"/>
    <w:rsid w:val="000C7238"/>
    <w:rsid w:val="000C77AD"/>
    <w:rsid w:val="000D006D"/>
    <w:rsid w:val="000D0655"/>
    <w:rsid w:val="000D44D2"/>
    <w:rsid w:val="000E0C3F"/>
    <w:rsid w:val="000E2949"/>
    <w:rsid w:val="000E440E"/>
    <w:rsid w:val="000E53AD"/>
    <w:rsid w:val="000F1C2D"/>
    <w:rsid w:val="000F27F5"/>
    <w:rsid w:val="000F2A39"/>
    <w:rsid w:val="000F2DA4"/>
    <w:rsid w:val="000F3632"/>
    <w:rsid w:val="000F41DF"/>
    <w:rsid w:val="000F5279"/>
    <w:rsid w:val="0010141E"/>
    <w:rsid w:val="001024D1"/>
    <w:rsid w:val="001027EB"/>
    <w:rsid w:val="00104B6B"/>
    <w:rsid w:val="00104D27"/>
    <w:rsid w:val="00105D72"/>
    <w:rsid w:val="0010669A"/>
    <w:rsid w:val="00110194"/>
    <w:rsid w:val="00114B52"/>
    <w:rsid w:val="00115D0D"/>
    <w:rsid w:val="001169BE"/>
    <w:rsid w:val="001179C2"/>
    <w:rsid w:val="00121457"/>
    <w:rsid w:val="00122C26"/>
    <w:rsid w:val="00123367"/>
    <w:rsid w:val="00124802"/>
    <w:rsid w:val="001251F2"/>
    <w:rsid w:val="00125B9D"/>
    <w:rsid w:val="00126436"/>
    <w:rsid w:val="001274BA"/>
    <w:rsid w:val="00127FB8"/>
    <w:rsid w:val="0013119F"/>
    <w:rsid w:val="00131E7E"/>
    <w:rsid w:val="001329FB"/>
    <w:rsid w:val="0013754A"/>
    <w:rsid w:val="00141380"/>
    <w:rsid w:val="00141BC4"/>
    <w:rsid w:val="001437CC"/>
    <w:rsid w:val="00144E77"/>
    <w:rsid w:val="001458F8"/>
    <w:rsid w:val="001459C5"/>
    <w:rsid w:val="00145AD8"/>
    <w:rsid w:val="00151226"/>
    <w:rsid w:val="00153D64"/>
    <w:rsid w:val="001545B1"/>
    <w:rsid w:val="00154C70"/>
    <w:rsid w:val="00154F28"/>
    <w:rsid w:val="001552D2"/>
    <w:rsid w:val="001566DF"/>
    <w:rsid w:val="00157714"/>
    <w:rsid w:val="00157A85"/>
    <w:rsid w:val="00161991"/>
    <w:rsid w:val="0016488F"/>
    <w:rsid w:val="00165A26"/>
    <w:rsid w:val="001672DF"/>
    <w:rsid w:val="0017023A"/>
    <w:rsid w:val="00171E2B"/>
    <w:rsid w:val="00171FC3"/>
    <w:rsid w:val="0017604C"/>
    <w:rsid w:val="001768F6"/>
    <w:rsid w:val="001775F2"/>
    <w:rsid w:val="00180694"/>
    <w:rsid w:val="00181DE6"/>
    <w:rsid w:val="00182C67"/>
    <w:rsid w:val="00185591"/>
    <w:rsid w:val="00186980"/>
    <w:rsid w:val="0019071D"/>
    <w:rsid w:val="00190CDA"/>
    <w:rsid w:val="00190D01"/>
    <w:rsid w:val="001910D0"/>
    <w:rsid w:val="00192D17"/>
    <w:rsid w:val="00193361"/>
    <w:rsid w:val="00193523"/>
    <w:rsid w:val="00194952"/>
    <w:rsid w:val="001969F7"/>
    <w:rsid w:val="001A067A"/>
    <w:rsid w:val="001A14C4"/>
    <w:rsid w:val="001A3B20"/>
    <w:rsid w:val="001A67E4"/>
    <w:rsid w:val="001B2B0C"/>
    <w:rsid w:val="001B2B29"/>
    <w:rsid w:val="001B3649"/>
    <w:rsid w:val="001B6439"/>
    <w:rsid w:val="001B64F8"/>
    <w:rsid w:val="001B66A1"/>
    <w:rsid w:val="001B70E0"/>
    <w:rsid w:val="001C0594"/>
    <w:rsid w:val="001C4C15"/>
    <w:rsid w:val="001C5526"/>
    <w:rsid w:val="001C5D6F"/>
    <w:rsid w:val="001C6444"/>
    <w:rsid w:val="001C754A"/>
    <w:rsid w:val="001C7905"/>
    <w:rsid w:val="001D00B4"/>
    <w:rsid w:val="001D1B0B"/>
    <w:rsid w:val="001D2252"/>
    <w:rsid w:val="001D31B2"/>
    <w:rsid w:val="001D4C20"/>
    <w:rsid w:val="001D6A6E"/>
    <w:rsid w:val="001E1435"/>
    <w:rsid w:val="001E29EC"/>
    <w:rsid w:val="001E3296"/>
    <w:rsid w:val="001E3A3B"/>
    <w:rsid w:val="001E3BEB"/>
    <w:rsid w:val="001E4186"/>
    <w:rsid w:val="001E47E9"/>
    <w:rsid w:val="001E5F6B"/>
    <w:rsid w:val="001E7653"/>
    <w:rsid w:val="001F0D07"/>
    <w:rsid w:val="001F1FBE"/>
    <w:rsid w:val="001F6498"/>
    <w:rsid w:val="001F739B"/>
    <w:rsid w:val="001F78EC"/>
    <w:rsid w:val="001F7E5E"/>
    <w:rsid w:val="002029D1"/>
    <w:rsid w:val="002037AE"/>
    <w:rsid w:val="002067CF"/>
    <w:rsid w:val="00207958"/>
    <w:rsid w:val="002112D6"/>
    <w:rsid w:val="00213B02"/>
    <w:rsid w:val="00215048"/>
    <w:rsid w:val="002155EA"/>
    <w:rsid w:val="00215F40"/>
    <w:rsid w:val="00216497"/>
    <w:rsid w:val="00217912"/>
    <w:rsid w:val="00224CDC"/>
    <w:rsid w:val="00226B2E"/>
    <w:rsid w:val="002300D6"/>
    <w:rsid w:val="002304BE"/>
    <w:rsid w:val="00231E05"/>
    <w:rsid w:val="002326BE"/>
    <w:rsid w:val="00233F37"/>
    <w:rsid w:val="00234438"/>
    <w:rsid w:val="00235114"/>
    <w:rsid w:val="00235A1F"/>
    <w:rsid w:val="00235BBD"/>
    <w:rsid w:val="0023738A"/>
    <w:rsid w:val="00240F70"/>
    <w:rsid w:val="00242E61"/>
    <w:rsid w:val="002457AC"/>
    <w:rsid w:val="00246819"/>
    <w:rsid w:val="0025022F"/>
    <w:rsid w:val="00251B7B"/>
    <w:rsid w:val="00252AA6"/>
    <w:rsid w:val="00254C8C"/>
    <w:rsid w:val="0025514C"/>
    <w:rsid w:val="0026209C"/>
    <w:rsid w:val="002627EA"/>
    <w:rsid w:val="002641E5"/>
    <w:rsid w:val="0026539A"/>
    <w:rsid w:val="00265670"/>
    <w:rsid w:val="00265807"/>
    <w:rsid w:val="0026762A"/>
    <w:rsid w:val="00267C61"/>
    <w:rsid w:val="00270412"/>
    <w:rsid w:val="00270916"/>
    <w:rsid w:val="00270917"/>
    <w:rsid w:val="0027306E"/>
    <w:rsid w:val="002750C2"/>
    <w:rsid w:val="00275645"/>
    <w:rsid w:val="0027729D"/>
    <w:rsid w:val="0027744B"/>
    <w:rsid w:val="00280B10"/>
    <w:rsid w:val="00282BF7"/>
    <w:rsid w:val="002847D4"/>
    <w:rsid w:val="00290839"/>
    <w:rsid w:val="002934DA"/>
    <w:rsid w:val="0029491A"/>
    <w:rsid w:val="002A045E"/>
    <w:rsid w:val="002A28C6"/>
    <w:rsid w:val="002A28F9"/>
    <w:rsid w:val="002A2C3A"/>
    <w:rsid w:val="002A3F7F"/>
    <w:rsid w:val="002A5AF9"/>
    <w:rsid w:val="002B0963"/>
    <w:rsid w:val="002B1884"/>
    <w:rsid w:val="002B4FAB"/>
    <w:rsid w:val="002B5CDB"/>
    <w:rsid w:val="002B68DD"/>
    <w:rsid w:val="002C102F"/>
    <w:rsid w:val="002C1046"/>
    <w:rsid w:val="002C13CD"/>
    <w:rsid w:val="002C1B09"/>
    <w:rsid w:val="002C505A"/>
    <w:rsid w:val="002C6CCB"/>
    <w:rsid w:val="002D26FF"/>
    <w:rsid w:val="002D2945"/>
    <w:rsid w:val="002D37E3"/>
    <w:rsid w:val="002D6381"/>
    <w:rsid w:val="002D6596"/>
    <w:rsid w:val="002D72AD"/>
    <w:rsid w:val="002D7323"/>
    <w:rsid w:val="002D7B51"/>
    <w:rsid w:val="002E0CAF"/>
    <w:rsid w:val="002E552C"/>
    <w:rsid w:val="002E7ED2"/>
    <w:rsid w:val="002E7FE0"/>
    <w:rsid w:val="002F05B6"/>
    <w:rsid w:val="002F0642"/>
    <w:rsid w:val="002F186B"/>
    <w:rsid w:val="002F3D06"/>
    <w:rsid w:val="002F59A0"/>
    <w:rsid w:val="002F59A3"/>
    <w:rsid w:val="00301B9B"/>
    <w:rsid w:val="00301DAD"/>
    <w:rsid w:val="00304833"/>
    <w:rsid w:val="00306161"/>
    <w:rsid w:val="00310478"/>
    <w:rsid w:val="00313843"/>
    <w:rsid w:val="00313EDE"/>
    <w:rsid w:val="003142D3"/>
    <w:rsid w:val="00314F16"/>
    <w:rsid w:val="0031553F"/>
    <w:rsid w:val="00320CB7"/>
    <w:rsid w:val="00326208"/>
    <w:rsid w:val="003302DC"/>
    <w:rsid w:val="00331637"/>
    <w:rsid w:val="00331F31"/>
    <w:rsid w:val="003320A0"/>
    <w:rsid w:val="00332D13"/>
    <w:rsid w:val="003330D1"/>
    <w:rsid w:val="00333741"/>
    <w:rsid w:val="00333B66"/>
    <w:rsid w:val="00336699"/>
    <w:rsid w:val="003379BA"/>
    <w:rsid w:val="00340DF7"/>
    <w:rsid w:val="0034211A"/>
    <w:rsid w:val="00345100"/>
    <w:rsid w:val="00346317"/>
    <w:rsid w:val="00346B8B"/>
    <w:rsid w:val="00351B22"/>
    <w:rsid w:val="00352FA9"/>
    <w:rsid w:val="0035427E"/>
    <w:rsid w:val="00361551"/>
    <w:rsid w:val="0036223D"/>
    <w:rsid w:val="00362285"/>
    <w:rsid w:val="003623EA"/>
    <w:rsid w:val="00362614"/>
    <w:rsid w:val="00364B09"/>
    <w:rsid w:val="00364D1A"/>
    <w:rsid w:val="00365C88"/>
    <w:rsid w:val="00370233"/>
    <w:rsid w:val="0037153A"/>
    <w:rsid w:val="00371D9B"/>
    <w:rsid w:val="003720FB"/>
    <w:rsid w:val="00372B3B"/>
    <w:rsid w:val="00381303"/>
    <w:rsid w:val="00382598"/>
    <w:rsid w:val="00382E37"/>
    <w:rsid w:val="0038644D"/>
    <w:rsid w:val="00393279"/>
    <w:rsid w:val="003946D2"/>
    <w:rsid w:val="0039585C"/>
    <w:rsid w:val="00395BEC"/>
    <w:rsid w:val="00397F72"/>
    <w:rsid w:val="003A4623"/>
    <w:rsid w:val="003A67D1"/>
    <w:rsid w:val="003B146C"/>
    <w:rsid w:val="003B209F"/>
    <w:rsid w:val="003B53FD"/>
    <w:rsid w:val="003B5753"/>
    <w:rsid w:val="003B6AE9"/>
    <w:rsid w:val="003C117E"/>
    <w:rsid w:val="003C1CA8"/>
    <w:rsid w:val="003C26A4"/>
    <w:rsid w:val="003C2E84"/>
    <w:rsid w:val="003C34D7"/>
    <w:rsid w:val="003C4B37"/>
    <w:rsid w:val="003D06FE"/>
    <w:rsid w:val="003D332A"/>
    <w:rsid w:val="003D4754"/>
    <w:rsid w:val="003D497C"/>
    <w:rsid w:val="003D4CAB"/>
    <w:rsid w:val="003D58F2"/>
    <w:rsid w:val="003D73A1"/>
    <w:rsid w:val="003D7F46"/>
    <w:rsid w:val="003E10B8"/>
    <w:rsid w:val="003E12EC"/>
    <w:rsid w:val="003E2164"/>
    <w:rsid w:val="003E2F1B"/>
    <w:rsid w:val="003E35CE"/>
    <w:rsid w:val="003E3D58"/>
    <w:rsid w:val="003E4801"/>
    <w:rsid w:val="003E68BB"/>
    <w:rsid w:val="003E7CC5"/>
    <w:rsid w:val="003F0FCA"/>
    <w:rsid w:val="003F22EA"/>
    <w:rsid w:val="003F3A5C"/>
    <w:rsid w:val="003F4BEF"/>
    <w:rsid w:val="003F6D40"/>
    <w:rsid w:val="003F6E9B"/>
    <w:rsid w:val="004024DC"/>
    <w:rsid w:val="004027B2"/>
    <w:rsid w:val="00402D7F"/>
    <w:rsid w:val="00402FFE"/>
    <w:rsid w:val="00403DDB"/>
    <w:rsid w:val="004117DA"/>
    <w:rsid w:val="00415166"/>
    <w:rsid w:val="0041520D"/>
    <w:rsid w:val="00415658"/>
    <w:rsid w:val="00417CAB"/>
    <w:rsid w:val="00417FB0"/>
    <w:rsid w:val="00420926"/>
    <w:rsid w:val="004235EF"/>
    <w:rsid w:val="00425022"/>
    <w:rsid w:val="0042681E"/>
    <w:rsid w:val="00427CD4"/>
    <w:rsid w:val="0043289D"/>
    <w:rsid w:val="004332B5"/>
    <w:rsid w:val="004350E4"/>
    <w:rsid w:val="00436841"/>
    <w:rsid w:val="00442381"/>
    <w:rsid w:val="004438C1"/>
    <w:rsid w:val="00443A89"/>
    <w:rsid w:val="00443ED3"/>
    <w:rsid w:val="00444165"/>
    <w:rsid w:val="004467F3"/>
    <w:rsid w:val="00450620"/>
    <w:rsid w:val="004509FA"/>
    <w:rsid w:val="004513C6"/>
    <w:rsid w:val="0045231F"/>
    <w:rsid w:val="004526CD"/>
    <w:rsid w:val="0045322B"/>
    <w:rsid w:val="00453FBE"/>
    <w:rsid w:val="00454721"/>
    <w:rsid w:val="00455CCA"/>
    <w:rsid w:val="00457882"/>
    <w:rsid w:val="00460A66"/>
    <w:rsid w:val="00460F9F"/>
    <w:rsid w:val="004641A7"/>
    <w:rsid w:val="0046455B"/>
    <w:rsid w:val="00464708"/>
    <w:rsid w:val="00464F0D"/>
    <w:rsid w:val="004672E6"/>
    <w:rsid w:val="0047061B"/>
    <w:rsid w:val="00471972"/>
    <w:rsid w:val="00475DF5"/>
    <w:rsid w:val="00476AED"/>
    <w:rsid w:val="00482B75"/>
    <w:rsid w:val="0048627A"/>
    <w:rsid w:val="0048760E"/>
    <w:rsid w:val="00493DEB"/>
    <w:rsid w:val="00494E19"/>
    <w:rsid w:val="004A0DBB"/>
    <w:rsid w:val="004A3708"/>
    <w:rsid w:val="004A46AB"/>
    <w:rsid w:val="004A5DEC"/>
    <w:rsid w:val="004A7557"/>
    <w:rsid w:val="004A77A9"/>
    <w:rsid w:val="004B1082"/>
    <w:rsid w:val="004B1FC6"/>
    <w:rsid w:val="004B6570"/>
    <w:rsid w:val="004B707D"/>
    <w:rsid w:val="004C0182"/>
    <w:rsid w:val="004C2187"/>
    <w:rsid w:val="004C2DBB"/>
    <w:rsid w:val="004C4D55"/>
    <w:rsid w:val="004C59FA"/>
    <w:rsid w:val="004C6A8C"/>
    <w:rsid w:val="004D0019"/>
    <w:rsid w:val="004D3297"/>
    <w:rsid w:val="004D5C6E"/>
    <w:rsid w:val="004D6103"/>
    <w:rsid w:val="004E2032"/>
    <w:rsid w:val="004E28AB"/>
    <w:rsid w:val="004E3082"/>
    <w:rsid w:val="004E33D4"/>
    <w:rsid w:val="004E3D87"/>
    <w:rsid w:val="004E5DD7"/>
    <w:rsid w:val="004F1CD9"/>
    <w:rsid w:val="004F28A3"/>
    <w:rsid w:val="004F4CF6"/>
    <w:rsid w:val="005001D9"/>
    <w:rsid w:val="00501831"/>
    <w:rsid w:val="0050277E"/>
    <w:rsid w:val="00504DBB"/>
    <w:rsid w:val="00504E1F"/>
    <w:rsid w:val="005052A8"/>
    <w:rsid w:val="005074E5"/>
    <w:rsid w:val="005079EB"/>
    <w:rsid w:val="005100C5"/>
    <w:rsid w:val="00511FCA"/>
    <w:rsid w:val="0051409C"/>
    <w:rsid w:val="005148A8"/>
    <w:rsid w:val="00515853"/>
    <w:rsid w:val="00516671"/>
    <w:rsid w:val="0051760B"/>
    <w:rsid w:val="0052166D"/>
    <w:rsid w:val="005217FD"/>
    <w:rsid w:val="00522413"/>
    <w:rsid w:val="00524E79"/>
    <w:rsid w:val="00527321"/>
    <w:rsid w:val="00530552"/>
    <w:rsid w:val="00530888"/>
    <w:rsid w:val="00532438"/>
    <w:rsid w:val="0053273D"/>
    <w:rsid w:val="00535483"/>
    <w:rsid w:val="005360D6"/>
    <w:rsid w:val="0053668E"/>
    <w:rsid w:val="0053686E"/>
    <w:rsid w:val="00537B28"/>
    <w:rsid w:val="00541878"/>
    <w:rsid w:val="00541DA6"/>
    <w:rsid w:val="00542E4F"/>
    <w:rsid w:val="00543F99"/>
    <w:rsid w:val="00545BDB"/>
    <w:rsid w:val="0054618C"/>
    <w:rsid w:val="00546D59"/>
    <w:rsid w:val="00546EEC"/>
    <w:rsid w:val="00546EF3"/>
    <w:rsid w:val="00552E9A"/>
    <w:rsid w:val="005538D8"/>
    <w:rsid w:val="005556E5"/>
    <w:rsid w:val="00555B3F"/>
    <w:rsid w:val="00555EF7"/>
    <w:rsid w:val="0055621C"/>
    <w:rsid w:val="00556CD7"/>
    <w:rsid w:val="00557C97"/>
    <w:rsid w:val="00560225"/>
    <w:rsid w:val="0056081A"/>
    <w:rsid w:val="005617B5"/>
    <w:rsid w:val="00561BF4"/>
    <w:rsid w:val="00565A2B"/>
    <w:rsid w:val="0056681E"/>
    <w:rsid w:val="005706BA"/>
    <w:rsid w:val="0057137E"/>
    <w:rsid w:val="0057190C"/>
    <w:rsid w:val="005725E5"/>
    <w:rsid w:val="00572CF7"/>
    <w:rsid w:val="00573DEF"/>
    <w:rsid w:val="00574AFC"/>
    <w:rsid w:val="00574EED"/>
    <w:rsid w:val="005772BD"/>
    <w:rsid w:val="0058052C"/>
    <w:rsid w:val="00581A23"/>
    <w:rsid w:val="00581C8C"/>
    <w:rsid w:val="00582FEF"/>
    <w:rsid w:val="0058410F"/>
    <w:rsid w:val="0058517E"/>
    <w:rsid w:val="005864DB"/>
    <w:rsid w:val="0058713B"/>
    <w:rsid w:val="005902FB"/>
    <w:rsid w:val="0059056F"/>
    <w:rsid w:val="005905A2"/>
    <w:rsid w:val="00590D1E"/>
    <w:rsid w:val="005924D2"/>
    <w:rsid w:val="005928E1"/>
    <w:rsid w:val="00594D06"/>
    <w:rsid w:val="005A005B"/>
    <w:rsid w:val="005A09B5"/>
    <w:rsid w:val="005A37F5"/>
    <w:rsid w:val="005A3D50"/>
    <w:rsid w:val="005A5644"/>
    <w:rsid w:val="005A5C2D"/>
    <w:rsid w:val="005A66E7"/>
    <w:rsid w:val="005A6946"/>
    <w:rsid w:val="005B0592"/>
    <w:rsid w:val="005B22BA"/>
    <w:rsid w:val="005B2468"/>
    <w:rsid w:val="005B2EB3"/>
    <w:rsid w:val="005B4EC0"/>
    <w:rsid w:val="005B59F2"/>
    <w:rsid w:val="005C0600"/>
    <w:rsid w:val="005C1DF3"/>
    <w:rsid w:val="005C2C03"/>
    <w:rsid w:val="005C5617"/>
    <w:rsid w:val="005C7B83"/>
    <w:rsid w:val="005D0050"/>
    <w:rsid w:val="005D26EA"/>
    <w:rsid w:val="005D4062"/>
    <w:rsid w:val="005D40B8"/>
    <w:rsid w:val="005D41B9"/>
    <w:rsid w:val="005D4200"/>
    <w:rsid w:val="005E0DB3"/>
    <w:rsid w:val="005E19DC"/>
    <w:rsid w:val="005E3675"/>
    <w:rsid w:val="005E3C62"/>
    <w:rsid w:val="005E4E11"/>
    <w:rsid w:val="005F1833"/>
    <w:rsid w:val="005F2265"/>
    <w:rsid w:val="005F2D1B"/>
    <w:rsid w:val="005F324B"/>
    <w:rsid w:val="005F609A"/>
    <w:rsid w:val="005F6C47"/>
    <w:rsid w:val="00600876"/>
    <w:rsid w:val="00603653"/>
    <w:rsid w:val="0060509A"/>
    <w:rsid w:val="00606337"/>
    <w:rsid w:val="00606942"/>
    <w:rsid w:val="00612E53"/>
    <w:rsid w:val="00613407"/>
    <w:rsid w:val="006156B8"/>
    <w:rsid w:val="006177A6"/>
    <w:rsid w:val="00617908"/>
    <w:rsid w:val="00621C2F"/>
    <w:rsid w:val="00622EB1"/>
    <w:rsid w:val="00623999"/>
    <w:rsid w:val="00623D56"/>
    <w:rsid w:val="006275C6"/>
    <w:rsid w:val="00630975"/>
    <w:rsid w:val="00631111"/>
    <w:rsid w:val="00631BC1"/>
    <w:rsid w:val="00632996"/>
    <w:rsid w:val="006338D5"/>
    <w:rsid w:val="006346FE"/>
    <w:rsid w:val="006358E3"/>
    <w:rsid w:val="00635F73"/>
    <w:rsid w:val="006361B3"/>
    <w:rsid w:val="00636254"/>
    <w:rsid w:val="00636BE9"/>
    <w:rsid w:val="00637A0C"/>
    <w:rsid w:val="006437B9"/>
    <w:rsid w:val="00643C62"/>
    <w:rsid w:val="006441BE"/>
    <w:rsid w:val="00645244"/>
    <w:rsid w:val="00645384"/>
    <w:rsid w:val="00645732"/>
    <w:rsid w:val="0064687F"/>
    <w:rsid w:val="00651E57"/>
    <w:rsid w:val="00651E7A"/>
    <w:rsid w:val="006537F6"/>
    <w:rsid w:val="00655C87"/>
    <w:rsid w:val="00655F43"/>
    <w:rsid w:val="00657CF9"/>
    <w:rsid w:val="0066448A"/>
    <w:rsid w:val="006648C1"/>
    <w:rsid w:val="006677BF"/>
    <w:rsid w:val="00672463"/>
    <w:rsid w:val="00674031"/>
    <w:rsid w:val="0067423C"/>
    <w:rsid w:val="00674C1A"/>
    <w:rsid w:val="00674E4C"/>
    <w:rsid w:val="00675ADA"/>
    <w:rsid w:val="006760CA"/>
    <w:rsid w:val="006779CF"/>
    <w:rsid w:val="00680218"/>
    <w:rsid w:val="00681172"/>
    <w:rsid w:val="006903B7"/>
    <w:rsid w:val="00690BB8"/>
    <w:rsid w:val="0069123F"/>
    <w:rsid w:val="00691848"/>
    <w:rsid w:val="00692626"/>
    <w:rsid w:val="00694580"/>
    <w:rsid w:val="0069544E"/>
    <w:rsid w:val="0069650D"/>
    <w:rsid w:val="00696B0D"/>
    <w:rsid w:val="00696BB4"/>
    <w:rsid w:val="0069741E"/>
    <w:rsid w:val="006A0EBB"/>
    <w:rsid w:val="006A70E4"/>
    <w:rsid w:val="006B20B9"/>
    <w:rsid w:val="006B4D5E"/>
    <w:rsid w:val="006B65DE"/>
    <w:rsid w:val="006C0FE0"/>
    <w:rsid w:val="006C188A"/>
    <w:rsid w:val="006C3736"/>
    <w:rsid w:val="006C37A9"/>
    <w:rsid w:val="006C4F93"/>
    <w:rsid w:val="006C73DF"/>
    <w:rsid w:val="006D0C66"/>
    <w:rsid w:val="006D125B"/>
    <w:rsid w:val="006D1D38"/>
    <w:rsid w:val="006D3A5F"/>
    <w:rsid w:val="006D7156"/>
    <w:rsid w:val="006E055D"/>
    <w:rsid w:val="006E1009"/>
    <w:rsid w:val="006E2F56"/>
    <w:rsid w:val="006E35E8"/>
    <w:rsid w:val="006E36BB"/>
    <w:rsid w:val="006E55B6"/>
    <w:rsid w:val="006E76DD"/>
    <w:rsid w:val="006F0D4A"/>
    <w:rsid w:val="006F1A11"/>
    <w:rsid w:val="006F29E5"/>
    <w:rsid w:val="006F324E"/>
    <w:rsid w:val="006F742C"/>
    <w:rsid w:val="00700094"/>
    <w:rsid w:val="007005DC"/>
    <w:rsid w:val="00701B86"/>
    <w:rsid w:val="00701E77"/>
    <w:rsid w:val="00703327"/>
    <w:rsid w:val="00703422"/>
    <w:rsid w:val="00710405"/>
    <w:rsid w:val="0071271A"/>
    <w:rsid w:val="00716A6B"/>
    <w:rsid w:val="0071714D"/>
    <w:rsid w:val="007220C0"/>
    <w:rsid w:val="00722CB6"/>
    <w:rsid w:val="0072354C"/>
    <w:rsid w:val="00724D2B"/>
    <w:rsid w:val="00726D2F"/>
    <w:rsid w:val="00727DA6"/>
    <w:rsid w:val="0073377D"/>
    <w:rsid w:val="00733D02"/>
    <w:rsid w:val="00733F7B"/>
    <w:rsid w:val="0073489E"/>
    <w:rsid w:val="00734D74"/>
    <w:rsid w:val="00736174"/>
    <w:rsid w:val="00740924"/>
    <w:rsid w:val="007438DB"/>
    <w:rsid w:val="00746F04"/>
    <w:rsid w:val="007471D7"/>
    <w:rsid w:val="007500B5"/>
    <w:rsid w:val="007525BD"/>
    <w:rsid w:val="00754A19"/>
    <w:rsid w:val="00756A49"/>
    <w:rsid w:val="00757B78"/>
    <w:rsid w:val="00761392"/>
    <w:rsid w:val="00761439"/>
    <w:rsid w:val="00762F27"/>
    <w:rsid w:val="007655D9"/>
    <w:rsid w:val="00766394"/>
    <w:rsid w:val="00766D15"/>
    <w:rsid w:val="00770A61"/>
    <w:rsid w:val="00770B21"/>
    <w:rsid w:val="007711A2"/>
    <w:rsid w:val="00776BBF"/>
    <w:rsid w:val="007778FE"/>
    <w:rsid w:val="00781376"/>
    <w:rsid w:val="00781524"/>
    <w:rsid w:val="0078179B"/>
    <w:rsid w:val="00782479"/>
    <w:rsid w:val="00783E7A"/>
    <w:rsid w:val="00783F41"/>
    <w:rsid w:val="00787210"/>
    <w:rsid w:val="00793E64"/>
    <w:rsid w:val="00794206"/>
    <w:rsid w:val="0079545F"/>
    <w:rsid w:val="00797498"/>
    <w:rsid w:val="007A0623"/>
    <w:rsid w:val="007A1BD5"/>
    <w:rsid w:val="007A3605"/>
    <w:rsid w:val="007A420B"/>
    <w:rsid w:val="007A7B8E"/>
    <w:rsid w:val="007B1749"/>
    <w:rsid w:val="007B24E8"/>
    <w:rsid w:val="007B6244"/>
    <w:rsid w:val="007C1465"/>
    <w:rsid w:val="007C1548"/>
    <w:rsid w:val="007C4D9E"/>
    <w:rsid w:val="007C5126"/>
    <w:rsid w:val="007C6807"/>
    <w:rsid w:val="007C79E4"/>
    <w:rsid w:val="007D1844"/>
    <w:rsid w:val="007D2B9F"/>
    <w:rsid w:val="007D512E"/>
    <w:rsid w:val="007D6477"/>
    <w:rsid w:val="007D76B9"/>
    <w:rsid w:val="007D7D9B"/>
    <w:rsid w:val="007E14A7"/>
    <w:rsid w:val="007E168F"/>
    <w:rsid w:val="007E26DD"/>
    <w:rsid w:val="007E3366"/>
    <w:rsid w:val="007E3409"/>
    <w:rsid w:val="007E413D"/>
    <w:rsid w:val="007E42EA"/>
    <w:rsid w:val="007E47E0"/>
    <w:rsid w:val="007E64EA"/>
    <w:rsid w:val="007E6551"/>
    <w:rsid w:val="007F5D70"/>
    <w:rsid w:val="007F663E"/>
    <w:rsid w:val="007F73A1"/>
    <w:rsid w:val="0080064F"/>
    <w:rsid w:val="00800CD4"/>
    <w:rsid w:val="00801065"/>
    <w:rsid w:val="00801C47"/>
    <w:rsid w:val="008030E2"/>
    <w:rsid w:val="00803874"/>
    <w:rsid w:val="00803A4E"/>
    <w:rsid w:val="00804491"/>
    <w:rsid w:val="00805E21"/>
    <w:rsid w:val="0080670C"/>
    <w:rsid w:val="008078BE"/>
    <w:rsid w:val="00807C61"/>
    <w:rsid w:val="00810772"/>
    <w:rsid w:val="008116F8"/>
    <w:rsid w:val="0081217B"/>
    <w:rsid w:val="0081313A"/>
    <w:rsid w:val="00817EC8"/>
    <w:rsid w:val="00824F19"/>
    <w:rsid w:val="0082532E"/>
    <w:rsid w:val="00826B89"/>
    <w:rsid w:val="00826E47"/>
    <w:rsid w:val="0082742F"/>
    <w:rsid w:val="00827949"/>
    <w:rsid w:val="00827E7A"/>
    <w:rsid w:val="00833984"/>
    <w:rsid w:val="00835335"/>
    <w:rsid w:val="00840C03"/>
    <w:rsid w:val="0084216E"/>
    <w:rsid w:val="00844234"/>
    <w:rsid w:val="00844B98"/>
    <w:rsid w:val="00845017"/>
    <w:rsid w:val="00845B72"/>
    <w:rsid w:val="00845EF4"/>
    <w:rsid w:val="0084741E"/>
    <w:rsid w:val="008510C6"/>
    <w:rsid w:val="00853A7F"/>
    <w:rsid w:val="00856902"/>
    <w:rsid w:val="008617A0"/>
    <w:rsid w:val="008625F8"/>
    <w:rsid w:val="00862A9B"/>
    <w:rsid w:val="008655F9"/>
    <w:rsid w:val="00866716"/>
    <w:rsid w:val="00867B42"/>
    <w:rsid w:val="00871A43"/>
    <w:rsid w:val="00872EFD"/>
    <w:rsid w:val="008762E5"/>
    <w:rsid w:val="00876AE0"/>
    <w:rsid w:val="00877317"/>
    <w:rsid w:val="00882F80"/>
    <w:rsid w:val="0088495E"/>
    <w:rsid w:val="008862F3"/>
    <w:rsid w:val="00886EA1"/>
    <w:rsid w:val="00887100"/>
    <w:rsid w:val="008917F7"/>
    <w:rsid w:val="00891A35"/>
    <w:rsid w:val="00893345"/>
    <w:rsid w:val="00893E01"/>
    <w:rsid w:val="00894FBE"/>
    <w:rsid w:val="008969F0"/>
    <w:rsid w:val="00897457"/>
    <w:rsid w:val="00897FD4"/>
    <w:rsid w:val="008A677B"/>
    <w:rsid w:val="008A773A"/>
    <w:rsid w:val="008B0697"/>
    <w:rsid w:val="008B3BA2"/>
    <w:rsid w:val="008B6BBA"/>
    <w:rsid w:val="008B78F4"/>
    <w:rsid w:val="008C192E"/>
    <w:rsid w:val="008C2E6D"/>
    <w:rsid w:val="008C40A8"/>
    <w:rsid w:val="008D062B"/>
    <w:rsid w:val="008D0A2E"/>
    <w:rsid w:val="008D0BA2"/>
    <w:rsid w:val="008D1614"/>
    <w:rsid w:val="008D204B"/>
    <w:rsid w:val="008D44F9"/>
    <w:rsid w:val="008D45A6"/>
    <w:rsid w:val="008D6159"/>
    <w:rsid w:val="008E0660"/>
    <w:rsid w:val="008E1CB6"/>
    <w:rsid w:val="008E2BA9"/>
    <w:rsid w:val="008E360A"/>
    <w:rsid w:val="008E6344"/>
    <w:rsid w:val="008E65BD"/>
    <w:rsid w:val="008E724C"/>
    <w:rsid w:val="008F0C3C"/>
    <w:rsid w:val="008F1038"/>
    <w:rsid w:val="008F1080"/>
    <w:rsid w:val="008F35B2"/>
    <w:rsid w:val="008F6769"/>
    <w:rsid w:val="0090179D"/>
    <w:rsid w:val="00901D8B"/>
    <w:rsid w:val="00903E03"/>
    <w:rsid w:val="00904390"/>
    <w:rsid w:val="00904EB0"/>
    <w:rsid w:val="00910922"/>
    <w:rsid w:val="00911788"/>
    <w:rsid w:val="00912A76"/>
    <w:rsid w:val="0091380A"/>
    <w:rsid w:val="00913835"/>
    <w:rsid w:val="00914667"/>
    <w:rsid w:val="00914932"/>
    <w:rsid w:val="00915596"/>
    <w:rsid w:val="0092287D"/>
    <w:rsid w:val="00923B11"/>
    <w:rsid w:val="0092406E"/>
    <w:rsid w:val="009243F2"/>
    <w:rsid w:val="00924A2C"/>
    <w:rsid w:val="00930DB6"/>
    <w:rsid w:val="00932206"/>
    <w:rsid w:val="00934534"/>
    <w:rsid w:val="0093600D"/>
    <w:rsid w:val="00937938"/>
    <w:rsid w:val="00940BFC"/>
    <w:rsid w:val="009423E7"/>
    <w:rsid w:val="009463A9"/>
    <w:rsid w:val="009467CD"/>
    <w:rsid w:val="00954C70"/>
    <w:rsid w:val="009554BE"/>
    <w:rsid w:val="009573DF"/>
    <w:rsid w:val="00957CCF"/>
    <w:rsid w:val="00960045"/>
    <w:rsid w:val="009602C4"/>
    <w:rsid w:val="00962C74"/>
    <w:rsid w:val="00963AF9"/>
    <w:rsid w:val="0096595A"/>
    <w:rsid w:val="00966B98"/>
    <w:rsid w:val="009709A1"/>
    <w:rsid w:val="00970E6A"/>
    <w:rsid w:val="00970FF9"/>
    <w:rsid w:val="00971009"/>
    <w:rsid w:val="00971437"/>
    <w:rsid w:val="009715A2"/>
    <w:rsid w:val="00974711"/>
    <w:rsid w:val="00974BBB"/>
    <w:rsid w:val="00975ADC"/>
    <w:rsid w:val="00975F27"/>
    <w:rsid w:val="009778EB"/>
    <w:rsid w:val="00980368"/>
    <w:rsid w:val="00981B80"/>
    <w:rsid w:val="00985244"/>
    <w:rsid w:val="00985B27"/>
    <w:rsid w:val="009870C9"/>
    <w:rsid w:val="00991F6A"/>
    <w:rsid w:val="009924E7"/>
    <w:rsid w:val="00993429"/>
    <w:rsid w:val="00995C27"/>
    <w:rsid w:val="009A277F"/>
    <w:rsid w:val="009A2D55"/>
    <w:rsid w:val="009A3A94"/>
    <w:rsid w:val="009A4FF5"/>
    <w:rsid w:val="009A7E90"/>
    <w:rsid w:val="009B1565"/>
    <w:rsid w:val="009B7376"/>
    <w:rsid w:val="009B7C12"/>
    <w:rsid w:val="009C1B64"/>
    <w:rsid w:val="009C263C"/>
    <w:rsid w:val="009C44AC"/>
    <w:rsid w:val="009C554A"/>
    <w:rsid w:val="009C6068"/>
    <w:rsid w:val="009D2603"/>
    <w:rsid w:val="009D28C1"/>
    <w:rsid w:val="009D5588"/>
    <w:rsid w:val="009D7047"/>
    <w:rsid w:val="009D7AAE"/>
    <w:rsid w:val="009E0F78"/>
    <w:rsid w:val="009E27AC"/>
    <w:rsid w:val="009E3C42"/>
    <w:rsid w:val="009E6132"/>
    <w:rsid w:val="009F3368"/>
    <w:rsid w:val="009F3F0C"/>
    <w:rsid w:val="009F42C1"/>
    <w:rsid w:val="009F5453"/>
    <w:rsid w:val="009F5A01"/>
    <w:rsid w:val="009F7A63"/>
    <w:rsid w:val="00A02706"/>
    <w:rsid w:val="00A03773"/>
    <w:rsid w:val="00A03CA7"/>
    <w:rsid w:val="00A04716"/>
    <w:rsid w:val="00A05583"/>
    <w:rsid w:val="00A071C2"/>
    <w:rsid w:val="00A10F9A"/>
    <w:rsid w:val="00A14538"/>
    <w:rsid w:val="00A1599E"/>
    <w:rsid w:val="00A16FA4"/>
    <w:rsid w:val="00A20C59"/>
    <w:rsid w:val="00A21FD6"/>
    <w:rsid w:val="00A224BA"/>
    <w:rsid w:val="00A22EB6"/>
    <w:rsid w:val="00A23F59"/>
    <w:rsid w:val="00A245F9"/>
    <w:rsid w:val="00A24EF0"/>
    <w:rsid w:val="00A26A31"/>
    <w:rsid w:val="00A30000"/>
    <w:rsid w:val="00A33DA0"/>
    <w:rsid w:val="00A408D1"/>
    <w:rsid w:val="00A41029"/>
    <w:rsid w:val="00A447A1"/>
    <w:rsid w:val="00A46082"/>
    <w:rsid w:val="00A51C66"/>
    <w:rsid w:val="00A542EE"/>
    <w:rsid w:val="00A54872"/>
    <w:rsid w:val="00A55898"/>
    <w:rsid w:val="00A5C815"/>
    <w:rsid w:val="00A6141A"/>
    <w:rsid w:val="00A7112A"/>
    <w:rsid w:val="00A71174"/>
    <w:rsid w:val="00A71819"/>
    <w:rsid w:val="00A74D02"/>
    <w:rsid w:val="00A74EB3"/>
    <w:rsid w:val="00A76B6E"/>
    <w:rsid w:val="00A80C87"/>
    <w:rsid w:val="00A8126F"/>
    <w:rsid w:val="00A81400"/>
    <w:rsid w:val="00A81C07"/>
    <w:rsid w:val="00A860AA"/>
    <w:rsid w:val="00A87A18"/>
    <w:rsid w:val="00A91F38"/>
    <w:rsid w:val="00A93244"/>
    <w:rsid w:val="00A94B06"/>
    <w:rsid w:val="00A9572A"/>
    <w:rsid w:val="00A96FDD"/>
    <w:rsid w:val="00A97CB1"/>
    <w:rsid w:val="00A97E78"/>
    <w:rsid w:val="00AA4DB8"/>
    <w:rsid w:val="00AB17D2"/>
    <w:rsid w:val="00AB1C7B"/>
    <w:rsid w:val="00AB260A"/>
    <w:rsid w:val="00AB41C3"/>
    <w:rsid w:val="00AB4210"/>
    <w:rsid w:val="00AB5401"/>
    <w:rsid w:val="00AB6006"/>
    <w:rsid w:val="00AC4D9E"/>
    <w:rsid w:val="00AC4DE6"/>
    <w:rsid w:val="00AC4FE4"/>
    <w:rsid w:val="00AC5956"/>
    <w:rsid w:val="00AC7C28"/>
    <w:rsid w:val="00AD2618"/>
    <w:rsid w:val="00AD2797"/>
    <w:rsid w:val="00AD4B93"/>
    <w:rsid w:val="00AD5B48"/>
    <w:rsid w:val="00AD72CF"/>
    <w:rsid w:val="00AD76F0"/>
    <w:rsid w:val="00AE0BD9"/>
    <w:rsid w:val="00AE15AA"/>
    <w:rsid w:val="00AE243F"/>
    <w:rsid w:val="00AE312A"/>
    <w:rsid w:val="00AE3F80"/>
    <w:rsid w:val="00AE47DC"/>
    <w:rsid w:val="00AE480E"/>
    <w:rsid w:val="00AE56B2"/>
    <w:rsid w:val="00AE59B1"/>
    <w:rsid w:val="00AE6A7E"/>
    <w:rsid w:val="00AE70F1"/>
    <w:rsid w:val="00AF2E1E"/>
    <w:rsid w:val="00AF3587"/>
    <w:rsid w:val="00AF5856"/>
    <w:rsid w:val="00AF7009"/>
    <w:rsid w:val="00AF70A5"/>
    <w:rsid w:val="00B04C28"/>
    <w:rsid w:val="00B072F6"/>
    <w:rsid w:val="00B10279"/>
    <w:rsid w:val="00B11642"/>
    <w:rsid w:val="00B129F1"/>
    <w:rsid w:val="00B12AB4"/>
    <w:rsid w:val="00B146F9"/>
    <w:rsid w:val="00B22FCD"/>
    <w:rsid w:val="00B24D21"/>
    <w:rsid w:val="00B25D71"/>
    <w:rsid w:val="00B27E0D"/>
    <w:rsid w:val="00B30F05"/>
    <w:rsid w:val="00B30F7E"/>
    <w:rsid w:val="00B32568"/>
    <w:rsid w:val="00B3393D"/>
    <w:rsid w:val="00B33DA0"/>
    <w:rsid w:val="00B3404F"/>
    <w:rsid w:val="00B35F27"/>
    <w:rsid w:val="00B37044"/>
    <w:rsid w:val="00B37D2F"/>
    <w:rsid w:val="00B40C0C"/>
    <w:rsid w:val="00B42CD5"/>
    <w:rsid w:val="00B449B1"/>
    <w:rsid w:val="00B474AB"/>
    <w:rsid w:val="00B47F99"/>
    <w:rsid w:val="00B51E6B"/>
    <w:rsid w:val="00B52315"/>
    <w:rsid w:val="00B56EED"/>
    <w:rsid w:val="00B57CB5"/>
    <w:rsid w:val="00B60C63"/>
    <w:rsid w:val="00B63B18"/>
    <w:rsid w:val="00B6524B"/>
    <w:rsid w:val="00B6525A"/>
    <w:rsid w:val="00B65283"/>
    <w:rsid w:val="00B6530D"/>
    <w:rsid w:val="00B65E2A"/>
    <w:rsid w:val="00B660E9"/>
    <w:rsid w:val="00B675B4"/>
    <w:rsid w:val="00B71F92"/>
    <w:rsid w:val="00B75C6C"/>
    <w:rsid w:val="00B76249"/>
    <w:rsid w:val="00B762CA"/>
    <w:rsid w:val="00B76396"/>
    <w:rsid w:val="00B77138"/>
    <w:rsid w:val="00B80B35"/>
    <w:rsid w:val="00B81AC0"/>
    <w:rsid w:val="00B83CDF"/>
    <w:rsid w:val="00B8429D"/>
    <w:rsid w:val="00B86B6C"/>
    <w:rsid w:val="00B92E19"/>
    <w:rsid w:val="00B93DBD"/>
    <w:rsid w:val="00B97399"/>
    <w:rsid w:val="00B975E3"/>
    <w:rsid w:val="00BA1E31"/>
    <w:rsid w:val="00BA21B0"/>
    <w:rsid w:val="00BA2E04"/>
    <w:rsid w:val="00BA33B4"/>
    <w:rsid w:val="00BA4B86"/>
    <w:rsid w:val="00BA7ADB"/>
    <w:rsid w:val="00BB42E0"/>
    <w:rsid w:val="00BB5A05"/>
    <w:rsid w:val="00BB5DC2"/>
    <w:rsid w:val="00BB6B91"/>
    <w:rsid w:val="00BB9D31"/>
    <w:rsid w:val="00BC082D"/>
    <w:rsid w:val="00BC0D40"/>
    <w:rsid w:val="00BC5597"/>
    <w:rsid w:val="00BD13C1"/>
    <w:rsid w:val="00BD1A5F"/>
    <w:rsid w:val="00BD348E"/>
    <w:rsid w:val="00BD43CD"/>
    <w:rsid w:val="00BD6581"/>
    <w:rsid w:val="00BE02D2"/>
    <w:rsid w:val="00BE262F"/>
    <w:rsid w:val="00BE2F2F"/>
    <w:rsid w:val="00BE346C"/>
    <w:rsid w:val="00BE3643"/>
    <w:rsid w:val="00BE3F65"/>
    <w:rsid w:val="00BE4A45"/>
    <w:rsid w:val="00BE53FD"/>
    <w:rsid w:val="00BF025B"/>
    <w:rsid w:val="00BF0FBB"/>
    <w:rsid w:val="00BF2762"/>
    <w:rsid w:val="00BF426F"/>
    <w:rsid w:val="00BF49C7"/>
    <w:rsid w:val="00BF5F74"/>
    <w:rsid w:val="00C00A54"/>
    <w:rsid w:val="00C01792"/>
    <w:rsid w:val="00C029AF"/>
    <w:rsid w:val="00C02FD2"/>
    <w:rsid w:val="00C03A19"/>
    <w:rsid w:val="00C04FA8"/>
    <w:rsid w:val="00C07CCC"/>
    <w:rsid w:val="00C13A23"/>
    <w:rsid w:val="00C14664"/>
    <w:rsid w:val="00C14ADB"/>
    <w:rsid w:val="00C14BFB"/>
    <w:rsid w:val="00C1524A"/>
    <w:rsid w:val="00C15972"/>
    <w:rsid w:val="00C17CC4"/>
    <w:rsid w:val="00C22F32"/>
    <w:rsid w:val="00C25550"/>
    <w:rsid w:val="00C25B29"/>
    <w:rsid w:val="00C27179"/>
    <w:rsid w:val="00C27B46"/>
    <w:rsid w:val="00C2B296"/>
    <w:rsid w:val="00C31FCD"/>
    <w:rsid w:val="00C337EB"/>
    <w:rsid w:val="00C3432F"/>
    <w:rsid w:val="00C34EDE"/>
    <w:rsid w:val="00C363DD"/>
    <w:rsid w:val="00C41445"/>
    <w:rsid w:val="00C42523"/>
    <w:rsid w:val="00C4368B"/>
    <w:rsid w:val="00C43E6C"/>
    <w:rsid w:val="00C44D21"/>
    <w:rsid w:val="00C46CE9"/>
    <w:rsid w:val="00C5153E"/>
    <w:rsid w:val="00C519EE"/>
    <w:rsid w:val="00C51A8F"/>
    <w:rsid w:val="00C538B1"/>
    <w:rsid w:val="00C60C51"/>
    <w:rsid w:val="00C62079"/>
    <w:rsid w:val="00C626FE"/>
    <w:rsid w:val="00C639E0"/>
    <w:rsid w:val="00C63E73"/>
    <w:rsid w:val="00C653F4"/>
    <w:rsid w:val="00C66817"/>
    <w:rsid w:val="00C672A5"/>
    <w:rsid w:val="00C67C8F"/>
    <w:rsid w:val="00C7051D"/>
    <w:rsid w:val="00C74976"/>
    <w:rsid w:val="00C76755"/>
    <w:rsid w:val="00C811F1"/>
    <w:rsid w:val="00C8259D"/>
    <w:rsid w:val="00C84014"/>
    <w:rsid w:val="00C84C27"/>
    <w:rsid w:val="00C852D5"/>
    <w:rsid w:val="00C854F6"/>
    <w:rsid w:val="00C863C3"/>
    <w:rsid w:val="00C9178B"/>
    <w:rsid w:val="00C91BA8"/>
    <w:rsid w:val="00C9217A"/>
    <w:rsid w:val="00C92506"/>
    <w:rsid w:val="00C92AEB"/>
    <w:rsid w:val="00C93F2D"/>
    <w:rsid w:val="00C941FB"/>
    <w:rsid w:val="00C94747"/>
    <w:rsid w:val="00C9491D"/>
    <w:rsid w:val="00C96F38"/>
    <w:rsid w:val="00C975E2"/>
    <w:rsid w:val="00C97ADE"/>
    <w:rsid w:val="00CA0E5E"/>
    <w:rsid w:val="00CA1E03"/>
    <w:rsid w:val="00CA3412"/>
    <w:rsid w:val="00CA3970"/>
    <w:rsid w:val="00CA5004"/>
    <w:rsid w:val="00CA7605"/>
    <w:rsid w:val="00CA7DB2"/>
    <w:rsid w:val="00CB0F70"/>
    <w:rsid w:val="00CB2DC7"/>
    <w:rsid w:val="00CB5C0B"/>
    <w:rsid w:val="00CC22EA"/>
    <w:rsid w:val="00CC6700"/>
    <w:rsid w:val="00CC760E"/>
    <w:rsid w:val="00CC76FA"/>
    <w:rsid w:val="00CD112A"/>
    <w:rsid w:val="00CD193F"/>
    <w:rsid w:val="00CD1D0C"/>
    <w:rsid w:val="00CD2BA7"/>
    <w:rsid w:val="00CD2FFE"/>
    <w:rsid w:val="00CD34FC"/>
    <w:rsid w:val="00CD58A5"/>
    <w:rsid w:val="00CD5F33"/>
    <w:rsid w:val="00CD6E14"/>
    <w:rsid w:val="00CD73A3"/>
    <w:rsid w:val="00CE0C71"/>
    <w:rsid w:val="00CE1D6B"/>
    <w:rsid w:val="00CE338E"/>
    <w:rsid w:val="00CE5007"/>
    <w:rsid w:val="00CE638D"/>
    <w:rsid w:val="00CE6714"/>
    <w:rsid w:val="00CE67E7"/>
    <w:rsid w:val="00CE7A95"/>
    <w:rsid w:val="00CF6934"/>
    <w:rsid w:val="00CF755B"/>
    <w:rsid w:val="00D00108"/>
    <w:rsid w:val="00D01112"/>
    <w:rsid w:val="00D02C25"/>
    <w:rsid w:val="00D030E3"/>
    <w:rsid w:val="00D04D9D"/>
    <w:rsid w:val="00D06912"/>
    <w:rsid w:val="00D06DBC"/>
    <w:rsid w:val="00D07290"/>
    <w:rsid w:val="00D1127B"/>
    <w:rsid w:val="00D14775"/>
    <w:rsid w:val="00D15C9C"/>
    <w:rsid w:val="00D17F25"/>
    <w:rsid w:val="00D20137"/>
    <w:rsid w:val="00D20219"/>
    <w:rsid w:val="00D228C3"/>
    <w:rsid w:val="00D234AB"/>
    <w:rsid w:val="00D23A3F"/>
    <w:rsid w:val="00D24956"/>
    <w:rsid w:val="00D2677E"/>
    <w:rsid w:val="00D32358"/>
    <w:rsid w:val="00D3334E"/>
    <w:rsid w:val="00D3432F"/>
    <w:rsid w:val="00D34A84"/>
    <w:rsid w:val="00D36D8F"/>
    <w:rsid w:val="00D37F07"/>
    <w:rsid w:val="00D42786"/>
    <w:rsid w:val="00D43039"/>
    <w:rsid w:val="00D43E9B"/>
    <w:rsid w:val="00D451FF"/>
    <w:rsid w:val="00D50457"/>
    <w:rsid w:val="00D52806"/>
    <w:rsid w:val="00D52A8A"/>
    <w:rsid w:val="00D57B1D"/>
    <w:rsid w:val="00D64353"/>
    <w:rsid w:val="00D64C0B"/>
    <w:rsid w:val="00D67065"/>
    <w:rsid w:val="00D703CC"/>
    <w:rsid w:val="00D716A7"/>
    <w:rsid w:val="00D74B8B"/>
    <w:rsid w:val="00D75CC4"/>
    <w:rsid w:val="00D75DEE"/>
    <w:rsid w:val="00D77F70"/>
    <w:rsid w:val="00D804E3"/>
    <w:rsid w:val="00D80F4B"/>
    <w:rsid w:val="00D83A08"/>
    <w:rsid w:val="00D875F4"/>
    <w:rsid w:val="00D90408"/>
    <w:rsid w:val="00D95117"/>
    <w:rsid w:val="00D956AA"/>
    <w:rsid w:val="00D9769D"/>
    <w:rsid w:val="00D97E8E"/>
    <w:rsid w:val="00DA0E66"/>
    <w:rsid w:val="00DA0FBD"/>
    <w:rsid w:val="00DA2FE9"/>
    <w:rsid w:val="00DA3015"/>
    <w:rsid w:val="00DA3585"/>
    <w:rsid w:val="00DA4A56"/>
    <w:rsid w:val="00DA7CA6"/>
    <w:rsid w:val="00DB0776"/>
    <w:rsid w:val="00DB0B36"/>
    <w:rsid w:val="00DB0BEB"/>
    <w:rsid w:val="00DB1698"/>
    <w:rsid w:val="00DB1FA3"/>
    <w:rsid w:val="00DB29D3"/>
    <w:rsid w:val="00DB3BCA"/>
    <w:rsid w:val="00DB468B"/>
    <w:rsid w:val="00DB5D1F"/>
    <w:rsid w:val="00DB6366"/>
    <w:rsid w:val="00DB72C7"/>
    <w:rsid w:val="00DB752D"/>
    <w:rsid w:val="00DC1845"/>
    <w:rsid w:val="00DC24AF"/>
    <w:rsid w:val="00DC283D"/>
    <w:rsid w:val="00DC2DC9"/>
    <w:rsid w:val="00DC39AD"/>
    <w:rsid w:val="00DC6093"/>
    <w:rsid w:val="00DC7492"/>
    <w:rsid w:val="00DC78D7"/>
    <w:rsid w:val="00DD1EB1"/>
    <w:rsid w:val="00DD2AF1"/>
    <w:rsid w:val="00DD3720"/>
    <w:rsid w:val="00DD4AA9"/>
    <w:rsid w:val="00DD4E86"/>
    <w:rsid w:val="00DD53D3"/>
    <w:rsid w:val="00DD5C7E"/>
    <w:rsid w:val="00DD6A73"/>
    <w:rsid w:val="00DD7709"/>
    <w:rsid w:val="00DE1142"/>
    <w:rsid w:val="00DE1726"/>
    <w:rsid w:val="00DE172F"/>
    <w:rsid w:val="00DE51F7"/>
    <w:rsid w:val="00DE72C8"/>
    <w:rsid w:val="00DF0DD0"/>
    <w:rsid w:val="00DF181E"/>
    <w:rsid w:val="00DF1AD5"/>
    <w:rsid w:val="00DF2CC9"/>
    <w:rsid w:val="00DF537E"/>
    <w:rsid w:val="00DF54FC"/>
    <w:rsid w:val="00DF61F6"/>
    <w:rsid w:val="00DF665C"/>
    <w:rsid w:val="00DF6A4E"/>
    <w:rsid w:val="00DF71B0"/>
    <w:rsid w:val="00DF7D41"/>
    <w:rsid w:val="00E026BD"/>
    <w:rsid w:val="00E02DBD"/>
    <w:rsid w:val="00E0404C"/>
    <w:rsid w:val="00E07C38"/>
    <w:rsid w:val="00E1015F"/>
    <w:rsid w:val="00E12ABF"/>
    <w:rsid w:val="00E16030"/>
    <w:rsid w:val="00E16F05"/>
    <w:rsid w:val="00E20D24"/>
    <w:rsid w:val="00E21141"/>
    <w:rsid w:val="00E22D11"/>
    <w:rsid w:val="00E23E56"/>
    <w:rsid w:val="00E33AE5"/>
    <w:rsid w:val="00E33AEF"/>
    <w:rsid w:val="00E35FC4"/>
    <w:rsid w:val="00E40737"/>
    <w:rsid w:val="00E4151F"/>
    <w:rsid w:val="00E42793"/>
    <w:rsid w:val="00E459AC"/>
    <w:rsid w:val="00E45A1C"/>
    <w:rsid w:val="00E46A73"/>
    <w:rsid w:val="00E503EF"/>
    <w:rsid w:val="00E5272A"/>
    <w:rsid w:val="00E528E1"/>
    <w:rsid w:val="00E533C9"/>
    <w:rsid w:val="00E61EB5"/>
    <w:rsid w:val="00E630C4"/>
    <w:rsid w:val="00E65742"/>
    <w:rsid w:val="00E66DEA"/>
    <w:rsid w:val="00E7071B"/>
    <w:rsid w:val="00E7076F"/>
    <w:rsid w:val="00E729EF"/>
    <w:rsid w:val="00E73EF2"/>
    <w:rsid w:val="00E740F8"/>
    <w:rsid w:val="00E7738B"/>
    <w:rsid w:val="00E80673"/>
    <w:rsid w:val="00E81859"/>
    <w:rsid w:val="00E82C7E"/>
    <w:rsid w:val="00E92322"/>
    <w:rsid w:val="00E93AC9"/>
    <w:rsid w:val="00E968CD"/>
    <w:rsid w:val="00E97833"/>
    <w:rsid w:val="00EA0BB7"/>
    <w:rsid w:val="00EA41E2"/>
    <w:rsid w:val="00EA45AD"/>
    <w:rsid w:val="00EA6DC7"/>
    <w:rsid w:val="00EB0AA1"/>
    <w:rsid w:val="00EB1D7A"/>
    <w:rsid w:val="00EB4745"/>
    <w:rsid w:val="00EB53AE"/>
    <w:rsid w:val="00EB5634"/>
    <w:rsid w:val="00EB64D2"/>
    <w:rsid w:val="00EC12F3"/>
    <w:rsid w:val="00EC134E"/>
    <w:rsid w:val="00EC2999"/>
    <w:rsid w:val="00EC485B"/>
    <w:rsid w:val="00EC611A"/>
    <w:rsid w:val="00ED0C13"/>
    <w:rsid w:val="00ED32D7"/>
    <w:rsid w:val="00ED5103"/>
    <w:rsid w:val="00ED5157"/>
    <w:rsid w:val="00ED7260"/>
    <w:rsid w:val="00ED7668"/>
    <w:rsid w:val="00ED790B"/>
    <w:rsid w:val="00EE1C3E"/>
    <w:rsid w:val="00EE2AFF"/>
    <w:rsid w:val="00EE3910"/>
    <w:rsid w:val="00EE47AA"/>
    <w:rsid w:val="00EE5BE6"/>
    <w:rsid w:val="00EE7F3E"/>
    <w:rsid w:val="00EF092A"/>
    <w:rsid w:val="00EF1ED0"/>
    <w:rsid w:val="00EF3D2F"/>
    <w:rsid w:val="00EF4309"/>
    <w:rsid w:val="00EF48CC"/>
    <w:rsid w:val="00EF5DEB"/>
    <w:rsid w:val="00EF7015"/>
    <w:rsid w:val="00EF7972"/>
    <w:rsid w:val="00EF7AE6"/>
    <w:rsid w:val="00F00D5F"/>
    <w:rsid w:val="00F0190C"/>
    <w:rsid w:val="00F02818"/>
    <w:rsid w:val="00F072D2"/>
    <w:rsid w:val="00F10779"/>
    <w:rsid w:val="00F11BFB"/>
    <w:rsid w:val="00F1210F"/>
    <w:rsid w:val="00F12BA4"/>
    <w:rsid w:val="00F1542C"/>
    <w:rsid w:val="00F16E78"/>
    <w:rsid w:val="00F17CB9"/>
    <w:rsid w:val="00F21119"/>
    <w:rsid w:val="00F2269F"/>
    <w:rsid w:val="00F2472A"/>
    <w:rsid w:val="00F24E8C"/>
    <w:rsid w:val="00F2D746"/>
    <w:rsid w:val="00F342C1"/>
    <w:rsid w:val="00F34C1E"/>
    <w:rsid w:val="00F35F6A"/>
    <w:rsid w:val="00F40602"/>
    <w:rsid w:val="00F43110"/>
    <w:rsid w:val="00F45822"/>
    <w:rsid w:val="00F45B7C"/>
    <w:rsid w:val="00F4707D"/>
    <w:rsid w:val="00F47346"/>
    <w:rsid w:val="00F51B31"/>
    <w:rsid w:val="00F5290B"/>
    <w:rsid w:val="00F52D8A"/>
    <w:rsid w:val="00F5333B"/>
    <w:rsid w:val="00F533CB"/>
    <w:rsid w:val="00F54F4B"/>
    <w:rsid w:val="00F58CC2"/>
    <w:rsid w:val="00F614B3"/>
    <w:rsid w:val="00F62C72"/>
    <w:rsid w:val="00F6433B"/>
    <w:rsid w:val="00F654D8"/>
    <w:rsid w:val="00F71086"/>
    <w:rsid w:val="00F72001"/>
    <w:rsid w:val="00F7202F"/>
    <w:rsid w:val="00F74D86"/>
    <w:rsid w:val="00F8060E"/>
    <w:rsid w:val="00F83EF2"/>
    <w:rsid w:val="00F872A4"/>
    <w:rsid w:val="00F87338"/>
    <w:rsid w:val="00F87C23"/>
    <w:rsid w:val="00F90434"/>
    <w:rsid w:val="00F90550"/>
    <w:rsid w:val="00F9123D"/>
    <w:rsid w:val="00F913A9"/>
    <w:rsid w:val="00F93730"/>
    <w:rsid w:val="00F93BD8"/>
    <w:rsid w:val="00F95B60"/>
    <w:rsid w:val="00F96BA2"/>
    <w:rsid w:val="00F97B66"/>
    <w:rsid w:val="00FA0771"/>
    <w:rsid w:val="00FA2ED9"/>
    <w:rsid w:val="00FA3F7B"/>
    <w:rsid w:val="00FA3FDD"/>
    <w:rsid w:val="00FB063D"/>
    <w:rsid w:val="00FB0F15"/>
    <w:rsid w:val="00FB19E7"/>
    <w:rsid w:val="00FB1A5C"/>
    <w:rsid w:val="00FB2B68"/>
    <w:rsid w:val="00FB35B7"/>
    <w:rsid w:val="00FB6007"/>
    <w:rsid w:val="00FC198D"/>
    <w:rsid w:val="00FC1E24"/>
    <w:rsid w:val="00FC237E"/>
    <w:rsid w:val="00FC2C70"/>
    <w:rsid w:val="00FC3D89"/>
    <w:rsid w:val="00FC51C3"/>
    <w:rsid w:val="00FC6590"/>
    <w:rsid w:val="00FD229A"/>
    <w:rsid w:val="00FD24E2"/>
    <w:rsid w:val="00FD2B4F"/>
    <w:rsid w:val="00FE138F"/>
    <w:rsid w:val="00FE2A84"/>
    <w:rsid w:val="00FE366E"/>
    <w:rsid w:val="00FE4D16"/>
    <w:rsid w:val="00FE7F5A"/>
    <w:rsid w:val="00FF1CE7"/>
    <w:rsid w:val="00FF1E2E"/>
    <w:rsid w:val="00FF2EE6"/>
    <w:rsid w:val="00FF33D3"/>
    <w:rsid w:val="00FF36D4"/>
    <w:rsid w:val="00FF6D86"/>
    <w:rsid w:val="01093AA7"/>
    <w:rsid w:val="011BCB80"/>
    <w:rsid w:val="011F91E3"/>
    <w:rsid w:val="015646A4"/>
    <w:rsid w:val="016699A5"/>
    <w:rsid w:val="017560A4"/>
    <w:rsid w:val="018D8396"/>
    <w:rsid w:val="01A1FF7B"/>
    <w:rsid w:val="01AB4FC2"/>
    <w:rsid w:val="01AC3146"/>
    <w:rsid w:val="01B5774F"/>
    <w:rsid w:val="01C1C842"/>
    <w:rsid w:val="01CCC117"/>
    <w:rsid w:val="01EBBA87"/>
    <w:rsid w:val="01F89CB9"/>
    <w:rsid w:val="01FF8CF6"/>
    <w:rsid w:val="021FD72B"/>
    <w:rsid w:val="023A35CE"/>
    <w:rsid w:val="024390B4"/>
    <w:rsid w:val="02768A3C"/>
    <w:rsid w:val="027A52DB"/>
    <w:rsid w:val="0290A219"/>
    <w:rsid w:val="029C85CF"/>
    <w:rsid w:val="02C51B60"/>
    <w:rsid w:val="02D779C9"/>
    <w:rsid w:val="02D85D78"/>
    <w:rsid w:val="02E1A0B8"/>
    <w:rsid w:val="02F17FD9"/>
    <w:rsid w:val="0307864C"/>
    <w:rsid w:val="0325DE24"/>
    <w:rsid w:val="0333F9EB"/>
    <w:rsid w:val="03515463"/>
    <w:rsid w:val="035ECD59"/>
    <w:rsid w:val="03905174"/>
    <w:rsid w:val="039E09FE"/>
    <w:rsid w:val="03B10DA8"/>
    <w:rsid w:val="03B1CA19"/>
    <w:rsid w:val="03BAA16D"/>
    <w:rsid w:val="03BCF30C"/>
    <w:rsid w:val="040EE95E"/>
    <w:rsid w:val="0411B54D"/>
    <w:rsid w:val="0416007C"/>
    <w:rsid w:val="0424B5C6"/>
    <w:rsid w:val="04463AB3"/>
    <w:rsid w:val="045207A2"/>
    <w:rsid w:val="04A68647"/>
    <w:rsid w:val="04B98ECA"/>
    <w:rsid w:val="04BFA9CF"/>
    <w:rsid w:val="04DE3F7C"/>
    <w:rsid w:val="04DF75C2"/>
    <w:rsid w:val="04F49E05"/>
    <w:rsid w:val="04F961DE"/>
    <w:rsid w:val="04FC5EA0"/>
    <w:rsid w:val="04FF0A9D"/>
    <w:rsid w:val="0503EDB6"/>
    <w:rsid w:val="054739CD"/>
    <w:rsid w:val="0552B9E6"/>
    <w:rsid w:val="056E63D4"/>
    <w:rsid w:val="0599DBE4"/>
    <w:rsid w:val="05C441F9"/>
    <w:rsid w:val="05C53DA5"/>
    <w:rsid w:val="05C886B4"/>
    <w:rsid w:val="05C959AF"/>
    <w:rsid w:val="05DC6975"/>
    <w:rsid w:val="05DD7EA7"/>
    <w:rsid w:val="062688B9"/>
    <w:rsid w:val="0629B02D"/>
    <w:rsid w:val="063D00D4"/>
    <w:rsid w:val="064CB8D6"/>
    <w:rsid w:val="06703FAF"/>
    <w:rsid w:val="0673597F"/>
    <w:rsid w:val="07193DA1"/>
    <w:rsid w:val="0723A067"/>
    <w:rsid w:val="076C468F"/>
    <w:rsid w:val="0779E7F4"/>
    <w:rsid w:val="07911551"/>
    <w:rsid w:val="07B64044"/>
    <w:rsid w:val="07C55CF3"/>
    <w:rsid w:val="07EEC916"/>
    <w:rsid w:val="081C1C8A"/>
    <w:rsid w:val="08280DBA"/>
    <w:rsid w:val="082C0AF3"/>
    <w:rsid w:val="084A48FC"/>
    <w:rsid w:val="084C7B28"/>
    <w:rsid w:val="08572FC6"/>
    <w:rsid w:val="089D6A9C"/>
    <w:rsid w:val="089E8B1A"/>
    <w:rsid w:val="08C36897"/>
    <w:rsid w:val="08C85A6D"/>
    <w:rsid w:val="08CA26DB"/>
    <w:rsid w:val="08CD71C9"/>
    <w:rsid w:val="08D5D3EB"/>
    <w:rsid w:val="08D8651B"/>
    <w:rsid w:val="08EC7805"/>
    <w:rsid w:val="091427AA"/>
    <w:rsid w:val="093787EB"/>
    <w:rsid w:val="0940F94E"/>
    <w:rsid w:val="095FAC96"/>
    <w:rsid w:val="0972F3B7"/>
    <w:rsid w:val="09779978"/>
    <w:rsid w:val="09A6EBA3"/>
    <w:rsid w:val="09AB665E"/>
    <w:rsid w:val="09AF7515"/>
    <w:rsid w:val="09DB0D3F"/>
    <w:rsid w:val="09F43933"/>
    <w:rsid w:val="09F6CC6C"/>
    <w:rsid w:val="0A14C3DC"/>
    <w:rsid w:val="0A1DAD81"/>
    <w:rsid w:val="0A25F46D"/>
    <w:rsid w:val="0A293F4C"/>
    <w:rsid w:val="0A2E1133"/>
    <w:rsid w:val="0A3A946B"/>
    <w:rsid w:val="0A439A17"/>
    <w:rsid w:val="0A7AC97B"/>
    <w:rsid w:val="0A81E3D1"/>
    <w:rsid w:val="0AAD3366"/>
    <w:rsid w:val="0AAED12B"/>
    <w:rsid w:val="0AB2A64F"/>
    <w:rsid w:val="0AB57C37"/>
    <w:rsid w:val="0AEFC1B6"/>
    <w:rsid w:val="0B0DFA4A"/>
    <w:rsid w:val="0B4C84C0"/>
    <w:rsid w:val="0B69DD39"/>
    <w:rsid w:val="0B876466"/>
    <w:rsid w:val="0B89DC3E"/>
    <w:rsid w:val="0B8E1327"/>
    <w:rsid w:val="0B9381AE"/>
    <w:rsid w:val="0BB74203"/>
    <w:rsid w:val="0C04408B"/>
    <w:rsid w:val="0C3053A3"/>
    <w:rsid w:val="0C43F552"/>
    <w:rsid w:val="0C474B29"/>
    <w:rsid w:val="0C53B5F2"/>
    <w:rsid w:val="0C5D847F"/>
    <w:rsid w:val="0C675F76"/>
    <w:rsid w:val="0C6A2D3D"/>
    <w:rsid w:val="0C756C08"/>
    <w:rsid w:val="0CCBA36D"/>
    <w:rsid w:val="0CF79DCB"/>
    <w:rsid w:val="0D0B0AB3"/>
    <w:rsid w:val="0D193A10"/>
    <w:rsid w:val="0D29AB99"/>
    <w:rsid w:val="0D328562"/>
    <w:rsid w:val="0D3A8A5F"/>
    <w:rsid w:val="0D4C6BFB"/>
    <w:rsid w:val="0D559211"/>
    <w:rsid w:val="0D64F50A"/>
    <w:rsid w:val="0D751E91"/>
    <w:rsid w:val="0D833AAB"/>
    <w:rsid w:val="0D94591F"/>
    <w:rsid w:val="0DA760FC"/>
    <w:rsid w:val="0DA795EF"/>
    <w:rsid w:val="0DAC1F78"/>
    <w:rsid w:val="0DB6DCBE"/>
    <w:rsid w:val="0DC5AC7C"/>
    <w:rsid w:val="0DE78660"/>
    <w:rsid w:val="0DF3BAB3"/>
    <w:rsid w:val="0E0415B6"/>
    <w:rsid w:val="0E344611"/>
    <w:rsid w:val="0E34C461"/>
    <w:rsid w:val="0E6D97EE"/>
    <w:rsid w:val="0EACC68A"/>
    <w:rsid w:val="0EB73536"/>
    <w:rsid w:val="0EE57DE0"/>
    <w:rsid w:val="0EEF8694"/>
    <w:rsid w:val="0F057B69"/>
    <w:rsid w:val="0F136AF9"/>
    <w:rsid w:val="0F4A7EB2"/>
    <w:rsid w:val="0F6A6207"/>
    <w:rsid w:val="0F93C7F3"/>
    <w:rsid w:val="0FBF4DE3"/>
    <w:rsid w:val="0FCA1467"/>
    <w:rsid w:val="0FCC1C3B"/>
    <w:rsid w:val="0FDCBB92"/>
    <w:rsid w:val="10059C1C"/>
    <w:rsid w:val="1023AD32"/>
    <w:rsid w:val="10251948"/>
    <w:rsid w:val="104D346B"/>
    <w:rsid w:val="105DE36E"/>
    <w:rsid w:val="10AA40CE"/>
    <w:rsid w:val="10CD285C"/>
    <w:rsid w:val="10D8A1E9"/>
    <w:rsid w:val="10EDA4DA"/>
    <w:rsid w:val="10F789EA"/>
    <w:rsid w:val="112A1712"/>
    <w:rsid w:val="1132C42B"/>
    <w:rsid w:val="11464B07"/>
    <w:rsid w:val="11582D9C"/>
    <w:rsid w:val="1164F542"/>
    <w:rsid w:val="116ACEEB"/>
    <w:rsid w:val="116E5ECF"/>
    <w:rsid w:val="118CCB05"/>
    <w:rsid w:val="1196D7C4"/>
    <w:rsid w:val="11B24D80"/>
    <w:rsid w:val="11C5C41D"/>
    <w:rsid w:val="11C8F163"/>
    <w:rsid w:val="11DDA159"/>
    <w:rsid w:val="11FCE2A0"/>
    <w:rsid w:val="12221940"/>
    <w:rsid w:val="125F7738"/>
    <w:rsid w:val="127F1D6D"/>
    <w:rsid w:val="128C8F6A"/>
    <w:rsid w:val="129CC485"/>
    <w:rsid w:val="12BE2761"/>
    <w:rsid w:val="12D75828"/>
    <w:rsid w:val="12E3D690"/>
    <w:rsid w:val="132A9EA6"/>
    <w:rsid w:val="132DA973"/>
    <w:rsid w:val="1339CB38"/>
    <w:rsid w:val="134F7187"/>
    <w:rsid w:val="1363616E"/>
    <w:rsid w:val="136A7862"/>
    <w:rsid w:val="137EFAE5"/>
    <w:rsid w:val="138BD84D"/>
    <w:rsid w:val="139840AB"/>
    <w:rsid w:val="139E7578"/>
    <w:rsid w:val="13A69252"/>
    <w:rsid w:val="13AE2376"/>
    <w:rsid w:val="13CC1CE5"/>
    <w:rsid w:val="13D6BF3B"/>
    <w:rsid w:val="13EB2E3D"/>
    <w:rsid w:val="144C85B7"/>
    <w:rsid w:val="146D20F9"/>
    <w:rsid w:val="1480B18D"/>
    <w:rsid w:val="14B0F703"/>
    <w:rsid w:val="14C894C1"/>
    <w:rsid w:val="14D4C6E2"/>
    <w:rsid w:val="153C8618"/>
    <w:rsid w:val="15553FEB"/>
    <w:rsid w:val="1559B897"/>
    <w:rsid w:val="1576E003"/>
    <w:rsid w:val="15D0B692"/>
    <w:rsid w:val="15FD16AB"/>
    <w:rsid w:val="15FE9A23"/>
    <w:rsid w:val="161AC6FF"/>
    <w:rsid w:val="162B0747"/>
    <w:rsid w:val="1638E198"/>
    <w:rsid w:val="163962AE"/>
    <w:rsid w:val="163F0B87"/>
    <w:rsid w:val="16416D1D"/>
    <w:rsid w:val="16488B2F"/>
    <w:rsid w:val="164DBABA"/>
    <w:rsid w:val="165A6CA2"/>
    <w:rsid w:val="16BAD490"/>
    <w:rsid w:val="16BBC6A6"/>
    <w:rsid w:val="16BE4621"/>
    <w:rsid w:val="16CA7627"/>
    <w:rsid w:val="16D2C7CE"/>
    <w:rsid w:val="16E13810"/>
    <w:rsid w:val="16E5C47B"/>
    <w:rsid w:val="16E73C20"/>
    <w:rsid w:val="16F09291"/>
    <w:rsid w:val="16FFEF16"/>
    <w:rsid w:val="17007063"/>
    <w:rsid w:val="17024502"/>
    <w:rsid w:val="1711DE67"/>
    <w:rsid w:val="1725152E"/>
    <w:rsid w:val="172C4426"/>
    <w:rsid w:val="1732FF20"/>
    <w:rsid w:val="1735B997"/>
    <w:rsid w:val="1739783D"/>
    <w:rsid w:val="17490F2F"/>
    <w:rsid w:val="1757D247"/>
    <w:rsid w:val="17B68A8B"/>
    <w:rsid w:val="17C03E0B"/>
    <w:rsid w:val="17C0E950"/>
    <w:rsid w:val="17C8B55B"/>
    <w:rsid w:val="17D1D76F"/>
    <w:rsid w:val="17F18CAC"/>
    <w:rsid w:val="17FD6678"/>
    <w:rsid w:val="181A0F30"/>
    <w:rsid w:val="181CEEE3"/>
    <w:rsid w:val="1833A6CC"/>
    <w:rsid w:val="18363E36"/>
    <w:rsid w:val="18432C8E"/>
    <w:rsid w:val="186A0D68"/>
    <w:rsid w:val="186F1D9F"/>
    <w:rsid w:val="18852E03"/>
    <w:rsid w:val="18A9D8E0"/>
    <w:rsid w:val="1911221A"/>
    <w:rsid w:val="191A923F"/>
    <w:rsid w:val="1933C90E"/>
    <w:rsid w:val="193528F7"/>
    <w:rsid w:val="19542044"/>
    <w:rsid w:val="19579672"/>
    <w:rsid w:val="1960C716"/>
    <w:rsid w:val="19BD1F74"/>
    <w:rsid w:val="19C11E0B"/>
    <w:rsid w:val="19DA75F9"/>
    <w:rsid w:val="19FC269B"/>
    <w:rsid w:val="1A0EBDB7"/>
    <w:rsid w:val="1A2FF35E"/>
    <w:rsid w:val="1A3339C5"/>
    <w:rsid w:val="1A39F869"/>
    <w:rsid w:val="1A845D83"/>
    <w:rsid w:val="1AB4E0FE"/>
    <w:rsid w:val="1AB713E0"/>
    <w:rsid w:val="1AB7D0FB"/>
    <w:rsid w:val="1ABF84B1"/>
    <w:rsid w:val="1AD6AD82"/>
    <w:rsid w:val="1B1A9D76"/>
    <w:rsid w:val="1B31E296"/>
    <w:rsid w:val="1B373F64"/>
    <w:rsid w:val="1B3C5F07"/>
    <w:rsid w:val="1B441DC7"/>
    <w:rsid w:val="1B442E0F"/>
    <w:rsid w:val="1B44837B"/>
    <w:rsid w:val="1B68CA6C"/>
    <w:rsid w:val="1B6BFE4D"/>
    <w:rsid w:val="1B8DBBB6"/>
    <w:rsid w:val="1BB74C72"/>
    <w:rsid w:val="1BBE734F"/>
    <w:rsid w:val="1BE668EE"/>
    <w:rsid w:val="1BF0A613"/>
    <w:rsid w:val="1BF8D6B0"/>
    <w:rsid w:val="1C009922"/>
    <w:rsid w:val="1C07CB01"/>
    <w:rsid w:val="1C0D4595"/>
    <w:rsid w:val="1C24AD74"/>
    <w:rsid w:val="1C31E1B9"/>
    <w:rsid w:val="1C6046ED"/>
    <w:rsid w:val="1C63A483"/>
    <w:rsid w:val="1C8114C4"/>
    <w:rsid w:val="1C82F2FC"/>
    <w:rsid w:val="1CD64938"/>
    <w:rsid w:val="1CF71283"/>
    <w:rsid w:val="1D139C6A"/>
    <w:rsid w:val="1D255405"/>
    <w:rsid w:val="1D396012"/>
    <w:rsid w:val="1D4FF536"/>
    <w:rsid w:val="1D6056B6"/>
    <w:rsid w:val="1D60C09D"/>
    <w:rsid w:val="1D7C56C2"/>
    <w:rsid w:val="1D867C64"/>
    <w:rsid w:val="1D8CC20F"/>
    <w:rsid w:val="1D906284"/>
    <w:rsid w:val="1DA3040E"/>
    <w:rsid w:val="1DA8B9C1"/>
    <w:rsid w:val="1DCCFCD5"/>
    <w:rsid w:val="1DDFE050"/>
    <w:rsid w:val="1DEC09E3"/>
    <w:rsid w:val="1DED797F"/>
    <w:rsid w:val="1E116ACB"/>
    <w:rsid w:val="1E1BDAC8"/>
    <w:rsid w:val="1E279651"/>
    <w:rsid w:val="1E3A23F0"/>
    <w:rsid w:val="1E3DC84E"/>
    <w:rsid w:val="1E460CA3"/>
    <w:rsid w:val="1E57EA63"/>
    <w:rsid w:val="1E6934A5"/>
    <w:rsid w:val="1E6A66DB"/>
    <w:rsid w:val="1E804747"/>
    <w:rsid w:val="1E90D4CC"/>
    <w:rsid w:val="1E95F3F6"/>
    <w:rsid w:val="1E9ACFC9"/>
    <w:rsid w:val="1EA58CB5"/>
    <w:rsid w:val="1EA915E9"/>
    <w:rsid w:val="1ED74E74"/>
    <w:rsid w:val="1EDF6DD0"/>
    <w:rsid w:val="1EFAB790"/>
    <w:rsid w:val="1F3452B9"/>
    <w:rsid w:val="1F4DA59D"/>
    <w:rsid w:val="1F5610ED"/>
    <w:rsid w:val="1F5F1345"/>
    <w:rsid w:val="1F68303E"/>
    <w:rsid w:val="1F96EB90"/>
    <w:rsid w:val="1FB0E551"/>
    <w:rsid w:val="1FEBD85B"/>
    <w:rsid w:val="1FF1D66B"/>
    <w:rsid w:val="1FF67FE7"/>
    <w:rsid w:val="200531C8"/>
    <w:rsid w:val="200752A2"/>
    <w:rsid w:val="2022C2FD"/>
    <w:rsid w:val="20384D15"/>
    <w:rsid w:val="2038D76E"/>
    <w:rsid w:val="203C30B6"/>
    <w:rsid w:val="2047B60A"/>
    <w:rsid w:val="20517AD9"/>
    <w:rsid w:val="205D40CA"/>
    <w:rsid w:val="206809DE"/>
    <w:rsid w:val="206BC273"/>
    <w:rsid w:val="2076154D"/>
    <w:rsid w:val="20818C07"/>
    <w:rsid w:val="20ACCDE4"/>
    <w:rsid w:val="20F211F2"/>
    <w:rsid w:val="20FA838E"/>
    <w:rsid w:val="210A2FB9"/>
    <w:rsid w:val="211900F1"/>
    <w:rsid w:val="21251A41"/>
    <w:rsid w:val="212F2AA2"/>
    <w:rsid w:val="213601E0"/>
    <w:rsid w:val="214A64E2"/>
    <w:rsid w:val="2152118B"/>
    <w:rsid w:val="21B1A094"/>
    <w:rsid w:val="21E52337"/>
    <w:rsid w:val="21F1C6AD"/>
    <w:rsid w:val="220B0BB2"/>
    <w:rsid w:val="22227559"/>
    <w:rsid w:val="2258CA3B"/>
    <w:rsid w:val="2259D80F"/>
    <w:rsid w:val="226A91E1"/>
    <w:rsid w:val="2294413C"/>
    <w:rsid w:val="22A8DCE2"/>
    <w:rsid w:val="22CC03B6"/>
    <w:rsid w:val="22D2BF4F"/>
    <w:rsid w:val="22D59C61"/>
    <w:rsid w:val="2311DB23"/>
    <w:rsid w:val="231ADD6C"/>
    <w:rsid w:val="231B9F76"/>
    <w:rsid w:val="2349953D"/>
    <w:rsid w:val="234B336C"/>
    <w:rsid w:val="234BC002"/>
    <w:rsid w:val="23521BA8"/>
    <w:rsid w:val="2355D2A3"/>
    <w:rsid w:val="2357B4FF"/>
    <w:rsid w:val="235E2EAD"/>
    <w:rsid w:val="235F596E"/>
    <w:rsid w:val="237795DF"/>
    <w:rsid w:val="23856A36"/>
    <w:rsid w:val="238C65B2"/>
    <w:rsid w:val="23913B11"/>
    <w:rsid w:val="23AA650C"/>
    <w:rsid w:val="23D2EA6A"/>
    <w:rsid w:val="23E702BE"/>
    <w:rsid w:val="2406C06E"/>
    <w:rsid w:val="24134CB1"/>
    <w:rsid w:val="242C1759"/>
    <w:rsid w:val="2440757D"/>
    <w:rsid w:val="24758A71"/>
    <w:rsid w:val="24B04737"/>
    <w:rsid w:val="24B4D262"/>
    <w:rsid w:val="24B922F8"/>
    <w:rsid w:val="24B9AB5F"/>
    <w:rsid w:val="24E4EA69"/>
    <w:rsid w:val="24F108BF"/>
    <w:rsid w:val="24F295DB"/>
    <w:rsid w:val="2509E5DB"/>
    <w:rsid w:val="250EAE35"/>
    <w:rsid w:val="251FE90C"/>
    <w:rsid w:val="252A406D"/>
    <w:rsid w:val="253E3BCA"/>
    <w:rsid w:val="254C0B48"/>
    <w:rsid w:val="255ACD28"/>
    <w:rsid w:val="2566FAD4"/>
    <w:rsid w:val="25730973"/>
    <w:rsid w:val="259E66CA"/>
    <w:rsid w:val="25A24C4C"/>
    <w:rsid w:val="25AC9D89"/>
    <w:rsid w:val="25FFD20E"/>
    <w:rsid w:val="26027128"/>
    <w:rsid w:val="2627CE75"/>
    <w:rsid w:val="263C13F8"/>
    <w:rsid w:val="263C4A1C"/>
    <w:rsid w:val="265726CF"/>
    <w:rsid w:val="266D102A"/>
    <w:rsid w:val="26BB9D66"/>
    <w:rsid w:val="26CE12FE"/>
    <w:rsid w:val="26F019B0"/>
    <w:rsid w:val="2705BF92"/>
    <w:rsid w:val="27129C8B"/>
    <w:rsid w:val="272E47B4"/>
    <w:rsid w:val="27366710"/>
    <w:rsid w:val="273CCD99"/>
    <w:rsid w:val="276462B3"/>
    <w:rsid w:val="2785C4C4"/>
    <w:rsid w:val="27B6AEAE"/>
    <w:rsid w:val="27DE77FA"/>
    <w:rsid w:val="282E3251"/>
    <w:rsid w:val="28403AE9"/>
    <w:rsid w:val="28468E73"/>
    <w:rsid w:val="286D27B9"/>
    <w:rsid w:val="289505FD"/>
    <w:rsid w:val="28B220C3"/>
    <w:rsid w:val="28B763DE"/>
    <w:rsid w:val="28D13C72"/>
    <w:rsid w:val="29115A50"/>
    <w:rsid w:val="2919C52F"/>
    <w:rsid w:val="29268713"/>
    <w:rsid w:val="29337A16"/>
    <w:rsid w:val="2950C907"/>
    <w:rsid w:val="295A7972"/>
    <w:rsid w:val="295C4C07"/>
    <w:rsid w:val="295CB2B8"/>
    <w:rsid w:val="2978F8C3"/>
    <w:rsid w:val="299B4DFD"/>
    <w:rsid w:val="29AB0B9F"/>
    <w:rsid w:val="29B4B753"/>
    <w:rsid w:val="29BC7B62"/>
    <w:rsid w:val="29C2F487"/>
    <w:rsid w:val="29E288F3"/>
    <w:rsid w:val="29F9F7A6"/>
    <w:rsid w:val="29FE7B53"/>
    <w:rsid w:val="2A021D53"/>
    <w:rsid w:val="2A25B6E4"/>
    <w:rsid w:val="2A3AFB94"/>
    <w:rsid w:val="2A3B2DF4"/>
    <w:rsid w:val="2A4E8EBB"/>
    <w:rsid w:val="2A7EBF41"/>
    <w:rsid w:val="2A8948AA"/>
    <w:rsid w:val="2A93B3AA"/>
    <w:rsid w:val="2AAAA704"/>
    <w:rsid w:val="2AAB80EF"/>
    <w:rsid w:val="2AABB460"/>
    <w:rsid w:val="2AABE6C6"/>
    <w:rsid w:val="2AC029CA"/>
    <w:rsid w:val="2AD97299"/>
    <w:rsid w:val="2AE689FF"/>
    <w:rsid w:val="2AE9EC19"/>
    <w:rsid w:val="2AEA0CD7"/>
    <w:rsid w:val="2AEB1E8B"/>
    <w:rsid w:val="2AF16B0B"/>
    <w:rsid w:val="2AF9D49D"/>
    <w:rsid w:val="2AFEF7F5"/>
    <w:rsid w:val="2B368FAA"/>
    <w:rsid w:val="2B61B414"/>
    <w:rsid w:val="2B772863"/>
    <w:rsid w:val="2B96A9B4"/>
    <w:rsid w:val="2BE23743"/>
    <w:rsid w:val="2C2E786A"/>
    <w:rsid w:val="2C469D32"/>
    <w:rsid w:val="2C48E4E7"/>
    <w:rsid w:val="2C4E14CC"/>
    <w:rsid w:val="2C559A52"/>
    <w:rsid w:val="2C794421"/>
    <w:rsid w:val="2C82BA0F"/>
    <w:rsid w:val="2C856FA4"/>
    <w:rsid w:val="2CAD79F0"/>
    <w:rsid w:val="2CC0EE73"/>
    <w:rsid w:val="2CCBD57B"/>
    <w:rsid w:val="2CD71D21"/>
    <w:rsid w:val="2CE14B9B"/>
    <w:rsid w:val="2CEE1AC7"/>
    <w:rsid w:val="2D0D3D4E"/>
    <w:rsid w:val="2D159EA5"/>
    <w:rsid w:val="2D1822C8"/>
    <w:rsid w:val="2D27EBC6"/>
    <w:rsid w:val="2D52DEC0"/>
    <w:rsid w:val="2D59D3E5"/>
    <w:rsid w:val="2D697DA1"/>
    <w:rsid w:val="2D80DCD9"/>
    <w:rsid w:val="2D8263BD"/>
    <w:rsid w:val="2DB422FF"/>
    <w:rsid w:val="2DBABE54"/>
    <w:rsid w:val="2DC0A070"/>
    <w:rsid w:val="2DC2573B"/>
    <w:rsid w:val="2DFF2BEE"/>
    <w:rsid w:val="2E0190B8"/>
    <w:rsid w:val="2E123B18"/>
    <w:rsid w:val="2E224E32"/>
    <w:rsid w:val="2E237A81"/>
    <w:rsid w:val="2E63729C"/>
    <w:rsid w:val="2E7F7B7D"/>
    <w:rsid w:val="2E9455F1"/>
    <w:rsid w:val="2E9FCFCB"/>
    <w:rsid w:val="2EADA2F5"/>
    <w:rsid w:val="2EBB8F4D"/>
    <w:rsid w:val="2EBD1A7A"/>
    <w:rsid w:val="2ED513A4"/>
    <w:rsid w:val="2ED8D14F"/>
    <w:rsid w:val="2F2D3215"/>
    <w:rsid w:val="2F5C2467"/>
    <w:rsid w:val="2F84B38E"/>
    <w:rsid w:val="2F8D3B14"/>
    <w:rsid w:val="2F9E75EB"/>
    <w:rsid w:val="2FA809B0"/>
    <w:rsid w:val="2FB0CE00"/>
    <w:rsid w:val="2FB7F75C"/>
    <w:rsid w:val="2FC2B839"/>
    <w:rsid w:val="2FC97CEE"/>
    <w:rsid w:val="300ABB88"/>
    <w:rsid w:val="3012E81D"/>
    <w:rsid w:val="304974D4"/>
    <w:rsid w:val="304D4ECA"/>
    <w:rsid w:val="305A1A0E"/>
    <w:rsid w:val="3071D856"/>
    <w:rsid w:val="3093309D"/>
    <w:rsid w:val="309ADE00"/>
    <w:rsid w:val="30A1E380"/>
    <w:rsid w:val="30AD32AB"/>
    <w:rsid w:val="30BF4B3F"/>
    <w:rsid w:val="30CA1546"/>
    <w:rsid w:val="30D1638D"/>
    <w:rsid w:val="30E83373"/>
    <w:rsid w:val="30EA5C95"/>
    <w:rsid w:val="30EB29A8"/>
    <w:rsid w:val="30EC2708"/>
    <w:rsid w:val="310BAA7E"/>
    <w:rsid w:val="311BCC77"/>
    <w:rsid w:val="311BF404"/>
    <w:rsid w:val="312CA6A2"/>
    <w:rsid w:val="313A7BFB"/>
    <w:rsid w:val="314F3DC7"/>
    <w:rsid w:val="31A6CBA3"/>
    <w:rsid w:val="32194FC0"/>
    <w:rsid w:val="322DBEB3"/>
    <w:rsid w:val="322DF27F"/>
    <w:rsid w:val="32405E9C"/>
    <w:rsid w:val="32760962"/>
    <w:rsid w:val="32904C4D"/>
    <w:rsid w:val="3292E9CC"/>
    <w:rsid w:val="32A323FC"/>
    <w:rsid w:val="3312CF12"/>
    <w:rsid w:val="3314DF8F"/>
    <w:rsid w:val="33211C07"/>
    <w:rsid w:val="3345399F"/>
    <w:rsid w:val="33457A86"/>
    <w:rsid w:val="336C44AC"/>
    <w:rsid w:val="3381B3D3"/>
    <w:rsid w:val="3381C58E"/>
    <w:rsid w:val="33839F47"/>
    <w:rsid w:val="33917FFA"/>
    <w:rsid w:val="33C3DBA1"/>
    <w:rsid w:val="33C7C992"/>
    <w:rsid w:val="33D1EAE1"/>
    <w:rsid w:val="33E4EDE4"/>
    <w:rsid w:val="3411415A"/>
    <w:rsid w:val="3420C918"/>
    <w:rsid w:val="3434F952"/>
    <w:rsid w:val="345D7731"/>
    <w:rsid w:val="345FA283"/>
    <w:rsid w:val="34831FA0"/>
    <w:rsid w:val="348DFF68"/>
    <w:rsid w:val="349AB3AE"/>
    <w:rsid w:val="34B11984"/>
    <w:rsid w:val="34B398B3"/>
    <w:rsid w:val="35067BB4"/>
    <w:rsid w:val="354E8158"/>
    <w:rsid w:val="355E78A9"/>
    <w:rsid w:val="357B3E31"/>
    <w:rsid w:val="35837D78"/>
    <w:rsid w:val="35A1CC94"/>
    <w:rsid w:val="35D50961"/>
    <w:rsid w:val="35E1979E"/>
    <w:rsid w:val="35F8E2A8"/>
    <w:rsid w:val="35FC4C88"/>
    <w:rsid w:val="35FF8498"/>
    <w:rsid w:val="360166AB"/>
    <w:rsid w:val="36030AFB"/>
    <w:rsid w:val="3667107C"/>
    <w:rsid w:val="367265D7"/>
    <w:rsid w:val="36769FE6"/>
    <w:rsid w:val="367EDF95"/>
    <w:rsid w:val="36872DA9"/>
    <w:rsid w:val="3694F8F7"/>
    <w:rsid w:val="3698B482"/>
    <w:rsid w:val="36A3F1D0"/>
    <w:rsid w:val="36A41389"/>
    <w:rsid w:val="36AC32C6"/>
    <w:rsid w:val="36B03335"/>
    <w:rsid w:val="36BECEA6"/>
    <w:rsid w:val="370EE4E1"/>
    <w:rsid w:val="372EE981"/>
    <w:rsid w:val="3758DB5E"/>
    <w:rsid w:val="37B4FF5F"/>
    <w:rsid w:val="37BA5D1E"/>
    <w:rsid w:val="37DC6CC2"/>
    <w:rsid w:val="37EF7ADE"/>
    <w:rsid w:val="37FFE446"/>
    <w:rsid w:val="380600D8"/>
    <w:rsid w:val="380F832A"/>
    <w:rsid w:val="38141A5F"/>
    <w:rsid w:val="385ABB6A"/>
    <w:rsid w:val="3875011B"/>
    <w:rsid w:val="38871263"/>
    <w:rsid w:val="38934C4C"/>
    <w:rsid w:val="38B94098"/>
    <w:rsid w:val="38D7835E"/>
    <w:rsid w:val="38E330CB"/>
    <w:rsid w:val="38E3F5B7"/>
    <w:rsid w:val="38FB7A83"/>
    <w:rsid w:val="390EC98D"/>
    <w:rsid w:val="392AF1E2"/>
    <w:rsid w:val="394278DB"/>
    <w:rsid w:val="3943B2E8"/>
    <w:rsid w:val="3977D9DF"/>
    <w:rsid w:val="397B5094"/>
    <w:rsid w:val="397D6822"/>
    <w:rsid w:val="39CE7EDC"/>
    <w:rsid w:val="3A07D4C4"/>
    <w:rsid w:val="3A13A289"/>
    <w:rsid w:val="3A2AD04A"/>
    <w:rsid w:val="3A37EF4E"/>
    <w:rsid w:val="3A391326"/>
    <w:rsid w:val="3A393A11"/>
    <w:rsid w:val="3A53EFCF"/>
    <w:rsid w:val="3A6D6B31"/>
    <w:rsid w:val="3A6DBEA5"/>
    <w:rsid w:val="3A6EE89D"/>
    <w:rsid w:val="3A874B05"/>
    <w:rsid w:val="3A874FD5"/>
    <w:rsid w:val="3AB1AE02"/>
    <w:rsid w:val="3ADCA39A"/>
    <w:rsid w:val="3B2C6DD1"/>
    <w:rsid w:val="3B4452B4"/>
    <w:rsid w:val="3B5809B7"/>
    <w:rsid w:val="3B5F65BF"/>
    <w:rsid w:val="3B666A36"/>
    <w:rsid w:val="3B66C052"/>
    <w:rsid w:val="3B6BF1D7"/>
    <w:rsid w:val="3B74D414"/>
    <w:rsid w:val="3B92CEAB"/>
    <w:rsid w:val="3B941383"/>
    <w:rsid w:val="3B9E35B5"/>
    <w:rsid w:val="3BC8512B"/>
    <w:rsid w:val="3BDB976E"/>
    <w:rsid w:val="3BE33A0B"/>
    <w:rsid w:val="3BF4E37F"/>
    <w:rsid w:val="3BFCBBC3"/>
    <w:rsid w:val="3C16E082"/>
    <w:rsid w:val="3C1ABB4C"/>
    <w:rsid w:val="3C21E1A7"/>
    <w:rsid w:val="3C261AF7"/>
    <w:rsid w:val="3C5295BF"/>
    <w:rsid w:val="3C7587B7"/>
    <w:rsid w:val="3CEA3A34"/>
    <w:rsid w:val="3CF5B275"/>
    <w:rsid w:val="3D16E2BC"/>
    <w:rsid w:val="3D1A40BB"/>
    <w:rsid w:val="3D570456"/>
    <w:rsid w:val="3D59CE72"/>
    <w:rsid w:val="3D62EFAF"/>
    <w:rsid w:val="3D89DBFA"/>
    <w:rsid w:val="3D8E41FC"/>
    <w:rsid w:val="3D90D4AF"/>
    <w:rsid w:val="3D981BDF"/>
    <w:rsid w:val="3DA75722"/>
    <w:rsid w:val="3DB578A7"/>
    <w:rsid w:val="3DC3238C"/>
    <w:rsid w:val="3DF8FDB4"/>
    <w:rsid w:val="3E21C5A1"/>
    <w:rsid w:val="3E239E42"/>
    <w:rsid w:val="3E23A6D7"/>
    <w:rsid w:val="3E23EC72"/>
    <w:rsid w:val="3E3650BF"/>
    <w:rsid w:val="3E3A30EE"/>
    <w:rsid w:val="3E4C4E3B"/>
    <w:rsid w:val="3E592A77"/>
    <w:rsid w:val="3E5CBEDF"/>
    <w:rsid w:val="3E6D322A"/>
    <w:rsid w:val="3E8C4585"/>
    <w:rsid w:val="3E9940BD"/>
    <w:rsid w:val="3EAE4099"/>
    <w:rsid w:val="3EC2D9B1"/>
    <w:rsid w:val="3EC70837"/>
    <w:rsid w:val="3EF6A5E3"/>
    <w:rsid w:val="3F1A054F"/>
    <w:rsid w:val="3F220F52"/>
    <w:rsid w:val="3F3C683A"/>
    <w:rsid w:val="3F527DE0"/>
    <w:rsid w:val="3F69D5B7"/>
    <w:rsid w:val="3F6CDE55"/>
    <w:rsid w:val="3F7FBD8C"/>
    <w:rsid w:val="3FB5FA7B"/>
    <w:rsid w:val="3FBFEEAC"/>
    <w:rsid w:val="3FD5FD7F"/>
    <w:rsid w:val="3FEA8B70"/>
    <w:rsid w:val="40029A6D"/>
    <w:rsid w:val="4019D0AB"/>
    <w:rsid w:val="4027A502"/>
    <w:rsid w:val="40321477"/>
    <w:rsid w:val="405E7EFA"/>
    <w:rsid w:val="407619DF"/>
    <w:rsid w:val="40947966"/>
    <w:rsid w:val="40FABE16"/>
    <w:rsid w:val="4115F063"/>
    <w:rsid w:val="413607ED"/>
    <w:rsid w:val="417504B4"/>
    <w:rsid w:val="418D4777"/>
    <w:rsid w:val="419B400F"/>
    <w:rsid w:val="419EA136"/>
    <w:rsid w:val="41AA214F"/>
    <w:rsid w:val="41AADA57"/>
    <w:rsid w:val="41ADA4D1"/>
    <w:rsid w:val="41B6DE4E"/>
    <w:rsid w:val="41C5C5EF"/>
    <w:rsid w:val="41D864BA"/>
    <w:rsid w:val="41FECEC7"/>
    <w:rsid w:val="4203EE57"/>
    <w:rsid w:val="420D4E1B"/>
    <w:rsid w:val="420FED1C"/>
    <w:rsid w:val="4242EC67"/>
    <w:rsid w:val="424D2E3C"/>
    <w:rsid w:val="4272597C"/>
    <w:rsid w:val="4280F544"/>
    <w:rsid w:val="429164BD"/>
    <w:rsid w:val="4292C8D0"/>
    <w:rsid w:val="429D1C09"/>
    <w:rsid w:val="42A05DCD"/>
    <w:rsid w:val="42BA3D6A"/>
    <w:rsid w:val="42C4C87E"/>
    <w:rsid w:val="42C717CE"/>
    <w:rsid w:val="42D9A92A"/>
    <w:rsid w:val="42DAFFA0"/>
    <w:rsid w:val="42DD5A40"/>
    <w:rsid w:val="42E86C5C"/>
    <w:rsid w:val="431BF87E"/>
    <w:rsid w:val="43594EFB"/>
    <w:rsid w:val="4382C943"/>
    <w:rsid w:val="43830D0E"/>
    <w:rsid w:val="438DD4A9"/>
    <w:rsid w:val="439835D9"/>
    <w:rsid w:val="43B230BB"/>
    <w:rsid w:val="43B5A7A5"/>
    <w:rsid w:val="43B71049"/>
    <w:rsid w:val="43DEDAF1"/>
    <w:rsid w:val="43E38691"/>
    <w:rsid w:val="43E8E1AB"/>
    <w:rsid w:val="43FAF40D"/>
    <w:rsid w:val="44172F34"/>
    <w:rsid w:val="4421B48F"/>
    <w:rsid w:val="442E01D4"/>
    <w:rsid w:val="44494D4F"/>
    <w:rsid w:val="4468BD3C"/>
    <w:rsid w:val="446E32E4"/>
    <w:rsid w:val="44734C99"/>
    <w:rsid w:val="44907D39"/>
    <w:rsid w:val="44ABAD74"/>
    <w:rsid w:val="44CBA327"/>
    <w:rsid w:val="44CFD6E3"/>
    <w:rsid w:val="44E55552"/>
    <w:rsid w:val="45109295"/>
    <w:rsid w:val="4524359E"/>
    <w:rsid w:val="452D42F6"/>
    <w:rsid w:val="454ECCC6"/>
    <w:rsid w:val="45650B5C"/>
    <w:rsid w:val="456C0BE0"/>
    <w:rsid w:val="457E9AE6"/>
    <w:rsid w:val="45A07272"/>
    <w:rsid w:val="45D8BAE7"/>
    <w:rsid w:val="45FC098E"/>
    <w:rsid w:val="462132D0"/>
    <w:rsid w:val="464552C6"/>
    <w:rsid w:val="4657F74F"/>
    <w:rsid w:val="4682A2F4"/>
    <w:rsid w:val="469E4CFB"/>
    <w:rsid w:val="469FA379"/>
    <w:rsid w:val="46A55CA2"/>
    <w:rsid w:val="46AC5CD7"/>
    <w:rsid w:val="46AC62F6"/>
    <w:rsid w:val="46E39500"/>
    <w:rsid w:val="46E8DB0B"/>
    <w:rsid w:val="46ED1920"/>
    <w:rsid w:val="46F92088"/>
    <w:rsid w:val="470CE3A0"/>
    <w:rsid w:val="4720D0E1"/>
    <w:rsid w:val="47352DB0"/>
    <w:rsid w:val="47390AFA"/>
    <w:rsid w:val="475CD4E2"/>
    <w:rsid w:val="47669810"/>
    <w:rsid w:val="476D2A5F"/>
    <w:rsid w:val="477AF980"/>
    <w:rsid w:val="47954866"/>
    <w:rsid w:val="47AA148B"/>
    <w:rsid w:val="47B4204A"/>
    <w:rsid w:val="47B59D82"/>
    <w:rsid w:val="47D8F107"/>
    <w:rsid w:val="48043FB5"/>
    <w:rsid w:val="481C7E79"/>
    <w:rsid w:val="482026E9"/>
    <w:rsid w:val="48237856"/>
    <w:rsid w:val="482D7A79"/>
    <w:rsid w:val="485F16AB"/>
    <w:rsid w:val="48664B3D"/>
    <w:rsid w:val="486A8823"/>
    <w:rsid w:val="488851AE"/>
    <w:rsid w:val="488D2EA6"/>
    <w:rsid w:val="48948C38"/>
    <w:rsid w:val="48AFCE4C"/>
    <w:rsid w:val="49128FD7"/>
    <w:rsid w:val="491DD4D4"/>
    <w:rsid w:val="492533DC"/>
    <w:rsid w:val="493D8BFC"/>
    <w:rsid w:val="493E13F4"/>
    <w:rsid w:val="4942747A"/>
    <w:rsid w:val="4965C584"/>
    <w:rsid w:val="49817AF6"/>
    <w:rsid w:val="498402B1"/>
    <w:rsid w:val="49D1152C"/>
    <w:rsid w:val="49D41AF8"/>
    <w:rsid w:val="4A1EDBF3"/>
    <w:rsid w:val="4A20363E"/>
    <w:rsid w:val="4A21E0FB"/>
    <w:rsid w:val="4A491B67"/>
    <w:rsid w:val="4A4EB227"/>
    <w:rsid w:val="4A6384D3"/>
    <w:rsid w:val="4A679DBC"/>
    <w:rsid w:val="4A7EE4AF"/>
    <w:rsid w:val="4A880D16"/>
    <w:rsid w:val="4AB13873"/>
    <w:rsid w:val="4AB38793"/>
    <w:rsid w:val="4AC55B92"/>
    <w:rsid w:val="4ACCB911"/>
    <w:rsid w:val="4ACFF2AF"/>
    <w:rsid w:val="4AD43134"/>
    <w:rsid w:val="4B188263"/>
    <w:rsid w:val="4B21171B"/>
    <w:rsid w:val="4B2DD5D6"/>
    <w:rsid w:val="4B655861"/>
    <w:rsid w:val="4BB9B646"/>
    <w:rsid w:val="4BD415EE"/>
    <w:rsid w:val="4BEBD615"/>
    <w:rsid w:val="4BECD234"/>
    <w:rsid w:val="4C0C88E1"/>
    <w:rsid w:val="4C2E0D05"/>
    <w:rsid w:val="4C3DB478"/>
    <w:rsid w:val="4C43CB71"/>
    <w:rsid w:val="4C4E3161"/>
    <w:rsid w:val="4C63E606"/>
    <w:rsid w:val="4C71512F"/>
    <w:rsid w:val="4C81E1E6"/>
    <w:rsid w:val="4C84D1E3"/>
    <w:rsid w:val="4C8E2207"/>
    <w:rsid w:val="4C97AC27"/>
    <w:rsid w:val="4C9DFA40"/>
    <w:rsid w:val="4CA22FD1"/>
    <w:rsid w:val="4CB014D3"/>
    <w:rsid w:val="4CBAABB8"/>
    <w:rsid w:val="4CBEAC7B"/>
    <w:rsid w:val="4CC242C6"/>
    <w:rsid w:val="4CC6BEDC"/>
    <w:rsid w:val="4CDFCD7F"/>
    <w:rsid w:val="4CEC9EB8"/>
    <w:rsid w:val="4CEF72A4"/>
    <w:rsid w:val="4D085030"/>
    <w:rsid w:val="4D34CCD7"/>
    <w:rsid w:val="4D5D743B"/>
    <w:rsid w:val="4D72A2E7"/>
    <w:rsid w:val="4DB4BF09"/>
    <w:rsid w:val="4DD3229A"/>
    <w:rsid w:val="4DF611B3"/>
    <w:rsid w:val="4DFA599D"/>
    <w:rsid w:val="4DFCFF7E"/>
    <w:rsid w:val="4E07837D"/>
    <w:rsid w:val="4E18F0C2"/>
    <w:rsid w:val="4E236729"/>
    <w:rsid w:val="4E39CAA1"/>
    <w:rsid w:val="4E45C49B"/>
    <w:rsid w:val="4E5C60B6"/>
    <w:rsid w:val="4E638CA2"/>
    <w:rsid w:val="4E6699B2"/>
    <w:rsid w:val="4E706129"/>
    <w:rsid w:val="4EC3DF61"/>
    <w:rsid w:val="4ED3CC4E"/>
    <w:rsid w:val="4ED7AADE"/>
    <w:rsid w:val="4EDC108F"/>
    <w:rsid w:val="4EE233F6"/>
    <w:rsid w:val="4F02AC91"/>
    <w:rsid w:val="4F258BBB"/>
    <w:rsid w:val="4F37C902"/>
    <w:rsid w:val="4F606261"/>
    <w:rsid w:val="4F7CF36E"/>
    <w:rsid w:val="4FA19E84"/>
    <w:rsid w:val="4FA1EB5A"/>
    <w:rsid w:val="4FAB37CE"/>
    <w:rsid w:val="4FC55FC8"/>
    <w:rsid w:val="4FC97BED"/>
    <w:rsid w:val="4FCB1F9E"/>
    <w:rsid w:val="4FCE4954"/>
    <w:rsid w:val="4FDA627A"/>
    <w:rsid w:val="4FEA3C48"/>
    <w:rsid w:val="5022C8F8"/>
    <w:rsid w:val="50260790"/>
    <w:rsid w:val="5038BD90"/>
    <w:rsid w:val="50409525"/>
    <w:rsid w:val="506AFAEE"/>
    <w:rsid w:val="507FC5EA"/>
    <w:rsid w:val="50AC0944"/>
    <w:rsid w:val="50C96173"/>
    <w:rsid w:val="50D42F72"/>
    <w:rsid w:val="50E9A597"/>
    <w:rsid w:val="5119340D"/>
    <w:rsid w:val="5147676D"/>
    <w:rsid w:val="5148A879"/>
    <w:rsid w:val="5176FC6C"/>
    <w:rsid w:val="51874F90"/>
    <w:rsid w:val="51A34AE6"/>
    <w:rsid w:val="51AE2E6C"/>
    <w:rsid w:val="51B091B5"/>
    <w:rsid w:val="51D64A5F"/>
    <w:rsid w:val="51E48FA1"/>
    <w:rsid w:val="51F70323"/>
    <w:rsid w:val="5202193A"/>
    <w:rsid w:val="52054DFD"/>
    <w:rsid w:val="5211978C"/>
    <w:rsid w:val="5236FCAD"/>
    <w:rsid w:val="526F4A99"/>
    <w:rsid w:val="527BD513"/>
    <w:rsid w:val="528E2234"/>
    <w:rsid w:val="529365A3"/>
    <w:rsid w:val="52ABDE8A"/>
    <w:rsid w:val="52C2F470"/>
    <w:rsid w:val="52CBE930"/>
    <w:rsid w:val="52ED8A00"/>
    <w:rsid w:val="52FBD5DA"/>
    <w:rsid w:val="5302F1D0"/>
    <w:rsid w:val="530481F3"/>
    <w:rsid w:val="5315FA5F"/>
    <w:rsid w:val="53523253"/>
    <w:rsid w:val="5353B809"/>
    <w:rsid w:val="5355FF6F"/>
    <w:rsid w:val="5359F507"/>
    <w:rsid w:val="536792AF"/>
    <w:rsid w:val="537A1311"/>
    <w:rsid w:val="53A30224"/>
    <w:rsid w:val="53ACC8AD"/>
    <w:rsid w:val="53B8F163"/>
    <w:rsid w:val="53BF5F3F"/>
    <w:rsid w:val="53E331DA"/>
    <w:rsid w:val="53E7EB6C"/>
    <w:rsid w:val="53F88F0C"/>
    <w:rsid w:val="53FA11BC"/>
    <w:rsid w:val="54440DC3"/>
    <w:rsid w:val="54550271"/>
    <w:rsid w:val="5466B3E4"/>
    <w:rsid w:val="54786705"/>
    <w:rsid w:val="5485AE13"/>
    <w:rsid w:val="54867B74"/>
    <w:rsid w:val="54C263DB"/>
    <w:rsid w:val="54D5E689"/>
    <w:rsid w:val="54D7C8D2"/>
    <w:rsid w:val="54DD397E"/>
    <w:rsid w:val="550712E9"/>
    <w:rsid w:val="550DA875"/>
    <w:rsid w:val="551CCA7C"/>
    <w:rsid w:val="55282D93"/>
    <w:rsid w:val="552D46BE"/>
    <w:rsid w:val="552DEB4E"/>
    <w:rsid w:val="55478FB6"/>
    <w:rsid w:val="556D5FA5"/>
    <w:rsid w:val="5571D562"/>
    <w:rsid w:val="558A1C98"/>
    <w:rsid w:val="55C3FC8E"/>
    <w:rsid w:val="55D23B0D"/>
    <w:rsid w:val="5601A5AA"/>
    <w:rsid w:val="560407B5"/>
    <w:rsid w:val="56188114"/>
    <w:rsid w:val="56338A50"/>
    <w:rsid w:val="5643EB42"/>
    <w:rsid w:val="5647DA13"/>
    <w:rsid w:val="5648ED6B"/>
    <w:rsid w:val="5665002A"/>
    <w:rsid w:val="569E327D"/>
    <w:rsid w:val="56B05443"/>
    <w:rsid w:val="56B63B57"/>
    <w:rsid w:val="56C54B1F"/>
    <w:rsid w:val="56C93B9B"/>
    <w:rsid w:val="56F36BFE"/>
    <w:rsid w:val="56F7852C"/>
    <w:rsid w:val="5709DF0D"/>
    <w:rsid w:val="572B0C65"/>
    <w:rsid w:val="573EC918"/>
    <w:rsid w:val="57413655"/>
    <w:rsid w:val="57617B1D"/>
    <w:rsid w:val="578BE67F"/>
    <w:rsid w:val="578D6D7C"/>
    <w:rsid w:val="579AADDC"/>
    <w:rsid w:val="579D79A6"/>
    <w:rsid w:val="57A0B276"/>
    <w:rsid w:val="57BC8612"/>
    <w:rsid w:val="57C6BC5C"/>
    <w:rsid w:val="57C77BCA"/>
    <w:rsid w:val="57EE0140"/>
    <w:rsid w:val="57F761EE"/>
    <w:rsid w:val="58024224"/>
    <w:rsid w:val="58085A04"/>
    <w:rsid w:val="5809D0F5"/>
    <w:rsid w:val="585B6724"/>
    <w:rsid w:val="58BFB1AD"/>
    <w:rsid w:val="58C44EA5"/>
    <w:rsid w:val="58EF9152"/>
    <w:rsid w:val="592316BF"/>
    <w:rsid w:val="5943F083"/>
    <w:rsid w:val="59521A14"/>
    <w:rsid w:val="5957BB10"/>
    <w:rsid w:val="595975DD"/>
    <w:rsid w:val="59647462"/>
    <w:rsid w:val="5979C9B9"/>
    <w:rsid w:val="598AC0C5"/>
    <w:rsid w:val="598BFC4F"/>
    <w:rsid w:val="599D24E1"/>
    <w:rsid w:val="59CB6E6C"/>
    <w:rsid w:val="59E7959D"/>
    <w:rsid w:val="59F36EB9"/>
    <w:rsid w:val="5A0E3B4E"/>
    <w:rsid w:val="5A1C6FF6"/>
    <w:rsid w:val="5A20E03A"/>
    <w:rsid w:val="5A277653"/>
    <w:rsid w:val="5A318C9E"/>
    <w:rsid w:val="5A3936DD"/>
    <w:rsid w:val="5A5204E2"/>
    <w:rsid w:val="5AB9E4A3"/>
    <w:rsid w:val="5AD541A6"/>
    <w:rsid w:val="5AD9E4DD"/>
    <w:rsid w:val="5ADB44C6"/>
    <w:rsid w:val="5AFB8C25"/>
    <w:rsid w:val="5B0A0A44"/>
    <w:rsid w:val="5B181CB0"/>
    <w:rsid w:val="5B18333E"/>
    <w:rsid w:val="5B1E9A00"/>
    <w:rsid w:val="5B34F1A5"/>
    <w:rsid w:val="5B4CB2CF"/>
    <w:rsid w:val="5B552D48"/>
    <w:rsid w:val="5B929524"/>
    <w:rsid w:val="5BA076F7"/>
    <w:rsid w:val="5BBC2E3E"/>
    <w:rsid w:val="5BBFA8D1"/>
    <w:rsid w:val="5BD28BB2"/>
    <w:rsid w:val="5BDD31E4"/>
    <w:rsid w:val="5BF77B79"/>
    <w:rsid w:val="5C030337"/>
    <w:rsid w:val="5C046257"/>
    <w:rsid w:val="5C08330B"/>
    <w:rsid w:val="5C09D038"/>
    <w:rsid w:val="5C0DDAF1"/>
    <w:rsid w:val="5C421793"/>
    <w:rsid w:val="5C44A040"/>
    <w:rsid w:val="5C712E62"/>
    <w:rsid w:val="5C963289"/>
    <w:rsid w:val="5CA3C80D"/>
    <w:rsid w:val="5CA9B6B2"/>
    <w:rsid w:val="5CD98FCB"/>
    <w:rsid w:val="5CEB0518"/>
    <w:rsid w:val="5D046836"/>
    <w:rsid w:val="5D15BE8D"/>
    <w:rsid w:val="5D1984D4"/>
    <w:rsid w:val="5D2312ED"/>
    <w:rsid w:val="5D2A5879"/>
    <w:rsid w:val="5D38569A"/>
    <w:rsid w:val="5D6473EA"/>
    <w:rsid w:val="5D7C8A97"/>
    <w:rsid w:val="5D8472AE"/>
    <w:rsid w:val="5D92EB6B"/>
    <w:rsid w:val="5D942CE5"/>
    <w:rsid w:val="5D94F6C6"/>
    <w:rsid w:val="5D9B5E31"/>
    <w:rsid w:val="5DD06481"/>
    <w:rsid w:val="5DD0CF26"/>
    <w:rsid w:val="5DFD3EBF"/>
    <w:rsid w:val="5DFF6888"/>
    <w:rsid w:val="5E0BB335"/>
    <w:rsid w:val="5E3212A9"/>
    <w:rsid w:val="5E456BC9"/>
    <w:rsid w:val="5E6FA222"/>
    <w:rsid w:val="5E733C78"/>
    <w:rsid w:val="5E8046C9"/>
    <w:rsid w:val="5E9B42C7"/>
    <w:rsid w:val="5EAB5165"/>
    <w:rsid w:val="5EB64DDC"/>
    <w:rsid w:val="5EBAD858"/>
    <w:rsid w:val="5ECDF0F5"/>
    <w:rsid w:val="5EF19DB0"/>
    <w:rsid w:val="5F065164"/>
    <w:rsid w:val="5F29F411"/>
    <w:rsid w:val="5F29FEF4"/>
    <w:rsid w:val="5F602904"/>
    <w:rsid w:val="5F6C58C2"/>
    <w:rsid w:val="5F86B12F"/>
    <w:rsid w:val="5F88D05A"/>
    <w:rsid w:val="5FA1A157"/>
    <w:rsid w:val="5FA4BB79"/>
    <w:rsid w:val="5FAB4974"/>
    <w:rsid w:val="5FBD4D1A"/>
    <w:rsid w:val="5FE31134"/>
    <w:rsid w:val="5FE85527"/>
    <w:rsid w:val="5FEE19AF"/>
    <w:rsid w:val="600B61A8"/>
    <w:rsid w:val="600BA693"/>
    <w:rsid w:val="6034246D"/>
    <w:rsid w:val="6042C0C1"/>
    <w:rsid w:val="607FD056"/>
    <w:rsid w:val="60A0E562"/>
    <w:rsid w:val="60AC8833"/>
    <w:rsid w:val="60B0A541"/>
    <w:rsid w:val="60BE3BDE"/>
    <w:rsid w:val="60D595C3"/>
    <w:rsid w:val="60D7DE12"/>
    <w:rsid w:val="60F05B6D"/>
    <w:rsid w:val="6141139F"/>
    <w:rsid w:val="617CE17E"/>
    <w:rsid w:val="6189C3DA"/>
    <w:rsid w:val="618AC139"/>
    <w:rsid w:val="6193CDF9"/>
    <w:rsid w:val="61A1EDED"/>
    <w:rsid w:val="61A439A4"/>
    <w:rsid w:val="61A9A111"/>
    <w:rsid w:val="61B6832E"/>
    <w:rsid w:val="61E8274C"/>
    <w:rsid w:val="61EA64D3"/>
    <w:rsid w:val="61ED2565"/>
    <w:rsid w:val="61FAF457"/>
    <w:rsid w:val="6201D2CF"/>
    <w:rsid w:val="62204F0E"/>
    <w:rsid w:val="6256B978"/>
    <w:rsid w:val="626FCF0A"/>
    <w:rsid w:val="6274513A"/>
    <w:rsid w:val="627FE70A"/>
    <w:rsid w:val="628B2D0E"/>
    <w:rsid w:val="62BB40AB"/>
    <w:rsid w:val="62C31A8E"/>
    <w:rsid w:val="62FED3E3"/>
    <w:rsid w:val="6306D631"/>
    <w:rsid w:val="6311273A"/>
    <w:rsid w:val="632C467A"/>
    <w:rsid w:val="6339CE29"/>
    <w:rsid w:val="633ACC1B"/>
    <w:rsid w:val="633D73D4"/>
    <w:rsid w:val="636066B8"/>
    <w:rsid w:val="637FC2D6"/>
    <w:rsid w:val="639692B7"/>
    <w:rsid w:val="63B01CED"/>
    <w:rsid w:val="63D8298A"/>
    <w:rsid w:val="63E517CF"/>
    <w:rsid w:val="63F22475"/>
    <w:rsid w:val="63F527D4"/>
    <w:rsid w:val="640A5FAB"/>
    <w:rsid w:val="642E113F"/>
    <w:rsid w:val="6440FD35"/>
    <w:rsid w:val="644FD7E7"/>
    <w:rsid w:val="646ECEB6"/>
    <w:rsid w:val="64A050F1"/>
    <w:rsid w:val="64AC290C"/>
    <w:rsid w:val="64B0B4E5"/>
    <w:rsid w:val="64B1B104"/>
    <w:rsid w:val="64C6A5BD"/>
    <w:rsid w:val="64CEC99A"/>
    <w:rsid w:val="64DE8510"/>
    <w:rsid w:val="64EEC187"/>
    <w:rsid w:val="6500DA74"/>
    <w:rsid w:val="651AFEAF"/>
    <w:rsid w:val="652988F3"/>
    <w:rsid w:val="6535EC1B"/>
    <w:rsid w:val="6545ADCB"/>
    <w:rsid w:val="65754D53"/>
    <w:rsid w:val="657C3937"/>
    <w:rsid w:val="657F0CE3"/>
    <w:rsid w:val="65C926C4"/>
    <w:rsid w:val="65CE1F78"/>
    <w:rsid w:val="65DC983D"/>
    <w:rsid w:val="65EC6247"/>
    <w:rsid w:val="65FA7A64"/>
    <w:rsid w:val="65FCB091"/>
    <w:rsid w:val="65FEC5EA"/>
    <w:rsid w:val="66072B1C"/>
    <w:rsid w:val="6623BBE1"/>
    <w:rsid w:val="6670740D"/>
    <w:rsid w:val="66753084"/>
    <w:rsid w:val="66802BBC"/>
    <w:rsid w:val="669204FE"/>
    <w:rsid w:val="66BDA065"/>
    <w:rsid w:val="66C50A91"/>
    <w:rsid w:val="66D40041"/>
    <w:rsid w:val="66DDEACA"/>
    <w:rsid w:val="66E53606"/>
    <w:rsid w:val="66E5D207"/>
    <w:rsid w:val="66E78ADA"/>
    <w:rsid w:val="670847B5"/>
    <w:rsid w:val="671424D5"/>
    <w:rsid w:val="6791A079"/>
    <w:rsid w:val="67A85FEC"/>
    <w:rsid w:val="67CF3D80"/>
    <w:rsid w:val="68042922"/>
    <w:rsid w:val="68100509"/>
    <w:rsid w:val="6840AB7B"/>
    <w:rsid w:val="68868F1C"/>
    <w:rsid w:val="68918B04"/>
    <w:rsid w:val="68E0324D"/>
    <w:rsid w:val="68EA0E6F"/>
    <w:rsid w:val="68F4D74A"/>
    <w:rsid w:val="68FB0368"/>
    <w:rsid w:val="68FF91B1"/>
    <w:rsid w:val="69198F05"/>
    <w:rsid w:val="6933ECAC"/>
    <w:rsid w:val="693CEF32"/>
    <w:rsid w:val="693E2724"/>
    <w:rsid w:val="694AC6D0"/>
    <w:rsid w:val="6951F4F1"/>
    <w:rsid w:val="695B0A4D"/>
    <w:rsid w:val="698607D8"/>
    <w:rsid w:val="69AC05DD"/>
    <w:rsid w:val="69AC54E7"/>
    <w:rsid w:val="69B92833"/>
    <w:rsid w:val="69E77D87"/>
    <w:rsid w:val="69ECE5B3"/>
    <w:rsid w:val="69FD8387"/>
    <w:rsid w:val="6A0DA6E3"/>
    <w:rsid w:val="6A0F64C2"/>
    <w:rsid w:val="6A5239B3"/>
    <w:rsid w:val="6A5A62BA"/>
    <w:rsid w:val="6A5FD785"/>
    <w:rsid w:val="6A64F505"/>
    <w:rsid w:val="6A709D42"/>
    <w:rsid w:val="6AD21CEF"/>
    <w:rsid w:val="6AE6552E"/>
    <w:rsid w:val="6B0172EE"/>
    <w:rsid w:val="6B3C1601"/>
    <w:rsid w:val="6B45DE00"/>
    <w:rsid w:val="6B605577"/>
    <w:rsid w:val="6B6098F9"/>
    <w:rsid w:val="6B668627"/>
    <w:rsid w:val="6B71785E"/>
    <w:rsid w:val="6B95EAC3"/>
    <w:rsid w:val="6BF8C7FC"/>
    <w:rsid w:val="6BFD7133"/>
    <w:rsid w:val="6C021322"/>
    <w:rsid w:val="6C052668"/>
    <w:rsid w:val="6C08441E"/>
    <w:rsid w:val="6C0C5368"/>
    <w:rsid w:val="6C31B402"/>
    <w:rsid w:val="6C56118C"/>
    <w:rsid w:val="6C580680"/>
    <w:rsid w:val="6C81AC3F"/>
    <w:rsid w:val="6C8CBF80"/>
    <w:rsid w:val="6CA4CC93"/>
    <w:rsid w:val="6CB4CDCB"/>
    <w:rsid w:val="6CBE4BA5"/>
    <w:rsid w:val="6CC58A8D"/>
    <w:rsid w:val="6CC8087D"/>
    <w:rsid w:val="6CD38665"/>
    <w:rsid w:val="6CFF1684"/>
    <w:rsid w:val="6D10C4CC"/>
    <w:rsid w:val="6D20A2EF"/>
    <w:rsid w:val="6D28F0D4"/>
    <w:rsid w:val="6D528FA9"/>
    <w:rsid w:val="6D790C66"/>
    <w:rsid w:val="6D7BCD62"/>
    <w:rsid w:val="6D88C410"/>
    <w:rsid w:val="6DB07744"/>
    <w:rsid w:val="6DC83EFC"/>
    <w:rsid w:val="6DC8FCA3"/>
    <w:rsid w:val="6DD57154"/>
    <w:rsid w:val="6DD6A47F"/>
    <w:rsid w:val="6DDAE531"/>
    <w:rsid w:val="6E3BAF01"/>
    <w:rsid w:val="6E69C4B7"/>
    <w:rsid w:val="6E8419A2"/>
    <w:rsid w:val="6EAF3967"/>
    <w:rsid w:val="6ED1E996"/>
    <w:rsid w:val="6EF162B1"/>
    <w:rsid w:val="6EF269AB"/>
    <w:rsid w:val="6EF6CA53"/>
    <w:rsid w:val="6F1610A7"/>
    <w:rsid w:val="6F218EC1"/>
    <w:rsid w:val="6F3658A5"/>
    <w:rsid w:val="6F3BF59E"/>
    <w:rsid w:val="6F5A57A7"/>
    <w:rsid w:val="6F76F5DF"/>
    <w:rsid w:val="6F83DBF8"/>
    <w:rsid w:val="6FA06B23"/>
    <w:rsid w:val="6FAAB58E"/>
    <w:rsid w:val="6FABE4C1"/>
    <w:rsid w:val="6FABE71F"/>
    <w:rsid w:val="6FAE0742"/>
    <w:rsid w:val="6FBE71A9"/>
    <w:rsid w:val="6FCA376A"/>
    <w:rsid w:val="6FD7813A"/>
    <w:rsid w:val="6FE75C3B"/>
    <w:rsid w:val="70125BDB"/>
    <w:rsid w:val="701DDB90"/>
    <w:rsid w:val="70201D1D"/>
    <w:rsid w:val="703D9A4A"/>
    <w:rsid w:val="7048F6FF"/>
    <w:rsid w:val="70544FCC"/>
    <w:rsid w:val="70702E30"/>
    <w:rsid w:val="70940A7A"/>
    <w:rsid w:val="70AC5F88"/>
    <w:rsid w:val="70C1ED3F"/>
    <w:rsid w:val="70C2DCD0"/>
    <w:rsid w:val="70DDB1FE"/>
    <w:rsid w:val="70E3883A"/>
    <w:rsid w:val="70E3B949"/>
    <w:rsid w:val="710BACBB"/>
    <w:rsid w:val="712CC948"/>
    <w:rsid w:val="715F195C"/>
    <w:rsid w:val="7163483C"/>
    <w:rsid w:val="716B2450"/>
    <w:rsid w:val="716FCEC9"/>
    <w:rsid w:val="71713662"/>
    <w:rsid w:val="71734FC3"/>
    <w:rsid w:val="71975B12"/>
    <w:rsid w:val="719A9D1F"/>
    <w:rsid w:val="71AC6196"/>
    <w:rsid w:val="71B8CD70"/>
    <w:rsid w:val="71C80C70"/>
    <w:rsid w:val="71E2868D"/>
    <w:rsid w:val="71E35CBD"/>
    <w:rsid w:val="71E6A758"/>
    <w:rsid w:val="7201D5A2"/>
    <w:rsid w:val="72189C82"/>
    <w:rsid w:val="722592FE"/>
    <w:rsid w:val="722B033A"/>
    <w:rsid w:val="7239422B"/>
    <w:rsid w:val="7242392B"/>
    <w:rsid w:val="7251B3DA"/>
    <w:rsid w:val="726BB1EC"/>
    <w:rsid w:val="726CEB1E"/>
    <w:rsid w:val="72A2442B"/>
    <w:rsid w:val="72C99EA1"/>
    <w:rsid w:val="72D80873"/>
    <w:rsid w:val="72E18FA3"/>
    <w:rsid w:val="72E26B42"/>
    <w:rsid w:val="72E9E0D5"/>
    <w:rsid w:val="72F2B263"/>
    <w:rsid w:val="7336CFC9"/>
    <w:rsid w:val="733C5FC5"/>
    <w:rsid w:val="739E48CE"/>
    <w:rsid w:val="73A0B464"/>
    <w:rsid w:val="73DE524C"/>
    <w:rsid w:val="7415789A"/>
    <w:rsid w:val="74288A4B"/>
    <w:rsid w:val="742B3CDC"/>
    <w:rsid w:val="742E06B0"/>
    <w:rsid w:val="743009AF"/>
    <w:rsid w:val="743B1274"/>
    <w:rsid w:val="74677CF7"/>
    <w:rsid w:val="7478D9E8"/>
    <w:rsid w:val="748C3C38"/>
    <w:rsid w:val="74A69CC5"/>
    <w:rsid w:val="74B48DCA"/>
    <w:rsid w:val="74D222D0"/>
    <w:rsid w:val="74D9B6CD"/>
    <w:rsid w:val="74E971CF"/>
    <w:rsid w:val="7512300E"/>
    <w:rsid w:val="7517160E"/>
    <w:rsid w:val="753BB401"/>
    <w:rsid w:val="753C7122"/>
    <w:rsid w:val="75508CBB"/>
    <w:rsid w:val="757F01B4"/>
    <w:rsid w:val="75F3847E"/>
    <w:rsid w:val="761770E1"/>
    <w:rsid w:val="76322350"/>
    <w:rsid w:val="7644FC56"/>
    <w:rsid w:val="769D0A55"/>
    <w:rsid w:val="7748343E"/>
    <w:rsid w:val="77500739"/>
    <w:rsid w:val="77519EAA"/>
    <w:rsid w:val="775EE905"/>
    <w:rsid w:val="778B4084"/>
    <w:rsid w:val="778D78AC"/>
    <w:rsid w:val="779875EC"/>
    <w:rsid w:val="77BEBAEB"/>
    <w:rsid w:val="77C1B108"/>
    <w:rsid w:val="77C5641B"/>
    <w:rsid w:val="77F3F012"/>
    <w:rsid w:val="78066D51"/>
    <w:rsid w:val="788349A2"/>
    <w:rsid w:val="78A55E86"/>
    <w:rsid w:val="78B33ABC"/>
    <w:rsid w:val="78C4B08B"/>
    <w:rsid w:val="78E80609"/>
    <w:rsid w:val="79261685"/>
    <w:rsid w:val="795F5D1F"/>
    <w:rsid w:val="798DC527"/>
    <w:rsid w:val="7995FCCA"/>
    <w:rsid w:val="79AFA512"/>
    <w:rsid w:val="79BF39AA"/>
    <w:rsid w:val="79D53FAD"/>
    <w:rsid w:val="7A0AEE8D"/>
    <w:rsid w:val="7A1E3316"/>
    <w:rsid w:val="7A1F8D66"/>
    <w:rsid w:val="7A2B281C"/>
    <w:rsid w:val="7A3AF3B6"/>
    <w:rsid w:val="7A4691D1"/>
    <w:rsid w:val="7A4A7AD0"/>
    <w:rsid w:val="7A9F6907"/>
    <w:rsid w:val="7AB6844A"/>
    <w:rsid w:val="7ABFA406"/>
    <w:rsid w:val="7AC9B97B"/>
    <w:rsid w:val="7ACC3876"/>
    <w:rsid w:val="7ACCA0C3"/>
    <w:rsid w:val="7AF70F88"/>
    <w:rsid w:val="7B00222F"/>
    <w:rsid w:val="7B0A3533"/>
    <w:rsid w:val="7B0A5A13"/>
    <w:rsid w:val="7B0D4772"/>
    <w:rsid w:val="7B28175A"/>
    <w:rsid w:val="7B46261A"/>
    <w:rsid w:val="7B56D7F3"/>
    <w:rsid w:val="7B90D784"/>
    <w:rsid w:val="7B9C1616"/>
    <w:rsid w:val="7BF211A6"/>
    <w:rsid w:val="7BF9397E"/>
    <w:rsid w:val="7BFB276B"/>
    <w:rsid w:val="7C119DB3"/>
    <w:rsid w:val="7C17E902"/>
    <w:rsid w:val="7C18D7A5"/>
    <w:rsid w:val="7C2C60A0"/>
    <w:rsid w:val="7C8CA2C4"/>
    <w:rsid w:val="7C8DD099"/>
    <w:rsid w:val="7C95A18F"/>
    <w:rsid w:val="7C968E39"/>
    <w:rsid w:val="7CC1242A"/>
    <w:rsid w:val="7CE35572"/>
    <w:rsid w:val="7CE88F92"/>
    <w:rsid w:val="7CFEEF30"/>
    <w:rsid w:val="7D3308D5"/>
    <w:rsid w:val="7D4D4EC2"/>
    <w:rsid w:val="7D5B0507"/>
    <w:rsid w:val="7D6B589B"/>
    <w:rsid w:val="7D84B41A"/>
    <w:rsid w:val="7D88E427"/>
    <w:rsid w:val="7D88FA4E"/>
    <w:rsid w:val="7D916AC7"/>
    <w:rsid w:val="7D97EEAF"/>
    <w:rsid w:val="7DC3EAB6"/>
    <w:rsid w:val="7DC8A92D"/>
    <w:rsid w:val="7DED8F34"/>
    <w:rsid w:val="7E1D58E5"/>
    <w:rsid w:val="7E2625BF"/>
    <w:rsid w:val="7E28DEBF"/>
    <w:rsid w:val="7E394444"/>
    <w:rsid w:val="7E4D3D85"/>
    <w:rsid w:val="7E582D97"/>
    <w:rsid w:val="7E737C71"/>
    <w:rsid w:val="7E869E32"/>
    <w:rsid w:val="7E9A74F5"/>
    <w:rsid w:val="7EB6F194"/>
    <w:rsid w:val="7EBE517C"/>
    <w:rsid w:val="7EC4CE36"/>
    <w:rsid w:val="7EDB0FC8"/>
    <w:rsid w:val="7EE77463"/>
    <w:rsid w:val="7F31CA7C"/>
    <w:rsid w:val="7F4BBDFC"/>
    <w:rsid w:val="7F4F3FE8"/>
    <w:rsid w:val="7F50ADF0"/>
    <w:rsid w:val="7F6B0D77"/>
    <w:rsid w:val="7F8F8A9B"/>
    <w:rsid w:val="7FAEECC8"/>
    <w:rsid w:val="7FB6AE00"/>
    <w:rsid w:val="7FBBF9DD"/>
    <w:rsid w:val="7FBCAB73"/>
    <w:rsid w:val="7FEA6616"/>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2570766"/>
  <w15:chartTrackingRefBased/>
  <w15:docId w15:val="{6CA8A9A7-6D40-4CFC-9EA0-659AC54D7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71D"/>
  </w:style>
  <w:style w:type="paragraph" w:styleId="Heading1">
    <w:name w:val="heading 1"/>
    <w:basedOn w:val="BodyH1"/>
    <w:next w:val="Normal"/>
    <w:link w:val="Heading1Char"/>
    <w:uiPriority w:val="9"/>
    <w:qFormat/>
    <w:rsid w:val="00F913A9"/>
    <w:pPr>
      <w:outlineLvl w:val="0"/>
    </w:pPr>
  </w:style>
  <w:style w:type="paragraph" w:styleId="Heading2">
    <w:name w:val="heading 2"/>
    <w:basedOn w:val="BodyP"/>
    <w:next w:val="Normal"/>
    <w:link w:val="Heading2Char"/>
    <w:uiPriority w:val="9"/>
    <w:unhideWhenUsed/>
    <w:qFormat/>
    <w:rsid w:val="002029D1"/>
    <w:pPr>
      <w:spacing w:before="360" w:after="100" w:afterAutospacing="1" w:line="240" w:lineRule="auto"/>
      <w:outlineLvl w:val="1"/>
    </w:pPr>
    <w:rPr>
      <w:b/>
      <w:bCs/>
      <w:color w:val="009845" w:themeColor="background1"/>
    </w:rPr>
  </w:style>
  <w:style w:type="paragraph" w:styleId="Heading3">
    <w:name w:val="heading 3"/>
    <w:basedOn w:val="BodyP"/>
    <w:next w:val="Normal"/>
    <w:link w:val="Heading3Char"/>
    <w:uiPriority w:val="9"/>
    <w:unhideWhenUsed/>
    <w:qFormat/>
    <w:rsid w:val="00231E05"/>
    <w:pPr>
      <w:spacing w:after="0" w:line="240" w:lineRule="auto"/>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4F28"/>
    <w:rPr>
      <w:rFonts w:eastAsiaTheme="minorEastAsia"/>
      <w:sz w:val="22"/>
      <w:szCs w:val="22"/>
      <w:lang w:eastAsia="zh-CN"/>
    </w:rPr>
  </w:style>
  <w:style w:type="character" w:customStyle="1" w:styleId="NoSpacingChar">
    <w:name w:val="No Spacing Char"/>
    <w:basedOn w:val="DefaultParagraphFont"/>
    <w:link w:val="NoSpacing"/>
    <w:uiPriority w:val="1"/>
    <w:rsid w:val="00154F28"/>
    <w:rPr>
      <w:rFonts w:eastAsiaTheme="minorEastAsia"/>
      <w:sz w:val="22"/>
      <w:szCs w:val="22"/>
      <w:lang w:eastAsia="zh-CN"/>
    </w:rPr>
  </w:style>
  <w:style w:type="paragraph" w:customStyle="1" w:styleId="CoverTitle">
    <w:name w:val="Cover Title"/>
    <w:basedOn w:val="Normal"/>
    <w:qFormat/>
    <w:rsid w:val="009C263C"/>
    <w:rPr>
      <w:b/>
      <w:bCs/>
      <w:color w:val="009845" w:themeColor="background1"/>
      <w:spacing w:val="-40"/>
      <w:sz w:val="136"/>
      <w:szCs w:val="18"/>
    </w:rPr>
  </w:style>
  <w:style w:type="paragraph" w:customStyle="1" w:styleId="CoverSubtitle">
    <w:name w:val="Cover Subtitle"/>
    <w:basedOn w:val="Normal"/>
    <w:qFormat/>
    <w:rsid w:val="009C263C"/>
    <w:pPr>
      <w:spacing w:before="360"/>
    </w:pPr>
    <w:rPr>
      <w:color w:val="545659" w:themeColor="text1"/>
      <w:sz w:val="36"/>
      <w:szCs w:val="36"/>
    </w:rPr>
  </w:style>
  <w:style w:type="paragraph" w:customStyle="1" w:styleId="ContentType">
    <w:name w:val="Content Type"/>
    <w:basedOn w:val="Normal"/>
    <w:qFormat/>
    <w:rsid w:val="001775F2"/>
    <w:rPr>
      <w:rFonts w:cs="Times New Roman (Body CS)"/>
      <w:caps/>
      <w:color w:val="54565A"/>
      <w:spacing w:val="20"/>
    </w:rPr>
  </w:style>
  <w:style w:type="paragraph" w:styleId="Header">
    <w:name w:val="header"/>
    <w:basedOn w:val="Normal"/>
    <w:link w:val="HeaderChar"/>
    <w:uiPriority w:val="99"/>
    <w:unhideWhenUsed/>
    <w:rsid w:val="00AE312A"/>
    <w:pPr>
      <w:tabs>
        <w:tab w:val="center" w:pos="4680"/>
        <w:tab w:val="right" w:pos="9360"/>
      </w:tabs>
    </w:pPr>
  </w:style>
  <w:style w:type="character" w:customStyle="1" w:styleId="HeaderChar">
    <w:name w:val="Header Char"/>
    <w:basedOn w:val="DefaultParagraphFont"/>
    <w:link w:val="Header"/>
    <w:uiPriority w:val="99"/>
    <w:rsid w:val="00AE312A"/>
  </w:style>
  <w:style w:type="paragraph" w:styleId="Footer">
    <w:name w:val="footer"/>
    <w:basedOn w:val="Normal"/>
    <w:link w:val="FooterChar"/>
    <w:uiPriority w:val="99"/>
    <w:unhideWhenUsed/>
    <w:rsid w:val="00AE312A"/>
    <w:pPr>
      <w:tabs>
        <w:tab w:val="center" w:pos="4680"/>
        <w:tab w:val="right" w:pos="9360"/>
      </w:tabs>
    </w:pPr>
  </w:style>
  <w:style w:type="character" w:customStyle="1" w:styleId="FooterChar">
    <w:name w:val="Footer Char"/>
    <w:basedOn w:val="DefaultParagraphFont"/>
    <w:link w:val="Footer"/>
    <w:uiPriority w:val="99"/>
    <w:rsid w:val="00AE312A"/>
  </w:style>
  <w:style w:type="character" w:styleId="PageNumber">
    <w:name w:val="page number"/>
    <w:basedOn w:val="DefaultParagraphFont"/>
    <w:uiPriority w:val="99"/>
    <w:semiHidden/>
    <w:unhideWhenUsed/>
    <w:rsid w:val="00082AF8"/>
    <w:rPr>
      <w:rFonts w:asciiTheme="minorHAnsi" w:hAnsiTheme="minorHAnsi"/>
      <w:sz w:val="20"/>
    </w:rPr>
  </w:style>
  <w:style w:type="paragraph" w:customStyle="1" w:styleId="INTRO">
    <w:name w:val="INTRO"/>
    <w:basedOn w:val="Normal"/>
    <w:uiPriority w:val="99"/>
    <w:rsid w:val="00EB64D2"/>
    <w:pPr>
      <w:suppressAutoHyphens/>
      <w:autoSpaceDE w:val="0"/>
      <w:autoSpaceDN w:val="0"/>
      <w:adjustRightInd w:val="0"/>
      <w:spacing w:line="520" w:lineRule="atLeast"/>
      <w:textAlignment w:val="center"/>
    </w:pPr>
    <w:rPr>
      <w:rFonts w:ascii="Source Sans Pro Light" w:hAnsi="Source Sans Pro Light" w:cs="Source Sans Pro Light"/>
      <w:color w:val="0C2332"/>
      <w:sz w:val="44"/>
      <w:szCs w:val="44"/>
    </w:rPr>
  </w:style>
  <w:style w:type="paragraph" w:customStyle="1" w:styleId="Sectiontype">
    <w:name w:val="Section type"/>
    <w:basedOn w:val="INTRO"/>
    <w:qFormat/>
    <w:rsid w:val="002029D1"/>
    <w:pPr>
      <w:tabs>
        <w:tab w:val="right" w:pos="10080"/>
      </w:tabs>
      <w:spacing w:before="600" w:after="240" w:line="480" w:lineRule="auto"/>
    </w:pPr>
    <w:rPr>
      <w:rFonts w:ascii="Arial" w:hAnsi="Arial"/>
      <w:b/>
      <w:noProof/>
      <w:color w:val="009845" w:themeColor="background1"/>
      <w:spacing w:val="40"/>
      <w:sz w:val="20"/>
      <w:szCs w:val="20"/>
    </w:rPr>
  </w:style>
  <w:style w:type="paragraph" w:customStyle="1" w:styleId="Intro0">
    <w:name w:val="Intro"/>
    <w:basedOn w:val="INTRO"/>
    <w:qFormat/>
    <w:rsid w:val="00144E77"/>
    <w:pPr>
      <w:spacing w:after="360" w:line="360" w:lineRule="auto"/>
    </w:pPr>
    <w:rPr>
      <w:rFonts w:ascii="Arial" w:hAnsi="Arial"/>
      <w:color w:val="54565A"/>
      <w:sz w:val="32"/>
      <w:szCs w:val="32"/>
    </w:rPr>
  </w:style>
  <w:style w:type="paragraph" w:customStyle="1" w:styleId="BODYP0">
    <w:name w:val="BODY P"/>
    <w:basedOn w:val="INTRO"/>
    <w:uiPriority w:val="99"/>
    <w:rsid w:val="00EB64D2"/>
    <w:pPr>
      <w:spacing w:after="630" w:line="320" w:lineRule="atLeast"/>
    </w:pPr>
    <w:rPr>
      <w:rFonts w:ascii="Source Sans Pro" w:hAnsi="Source Sans Pro" w:cs="Source Sans Pro"/>
      <w:sz w:val="22"/>
      <w:szCs w:val="22"/>
    </w:rPr>
  </w:style>
  <w:style w:type="table" w:styleId="TableGrid">
    <w:name w:val="Table Grid"/>
    <w:basedOn w:val="TableNormal"/>
    <w:uiPriority w:val="59"/>
    <w:rsid w:val="00B51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1">
    <w:name w:val="Body H1"/>
    <w:basedOn w:val="Normal"/>
    <w:qFormat/>
    <w:rsid w:val="002029D1"/>
    <w:pPr>
      <w:suppressAutoHyphens/>
      <w:autoSpaceDE w:val="0"/>
      <w:autoSpaceDN w:val="0"/>
      <w:adjustRightInd w:val="0"/>
      <w:spacing w:before="360" w:after="240" w:line="520" w:lineRule="atLeast"/>
      <w:textAlignment w:val="center"/>
    </w:pPr>
    <w:rPr>
      <w:rFonts w:cs="Source Sans Pro Light"/>
      <w:color w:val="009845" w:themeColor="background1"/>
      <w:sz w:val="36"/>
      <w:szCs w:val="36"/>
    </w:rPr>
  </w:style>
  <w:style w:type="paragraph" w:customStyle="1" w:styleId="BodyP">
    <w:name w:val="Body P"/>
    <w:basedOn w:val="BODYP0"/>
    <w:qFormat/>
    <w:rsid w:val="002029D1"/>
    <w:pPr>
      <w:spacing w:before="240" w:after="240" w:line="360" w:lineRule="auto"/>
    </w:pPr>
    <w:rPr>
      <w:rFonts w:ascii="Arial" w:hAnsi="Arial"/>
      <w:color w:val="545659" w:themeColor="text1"/>
    </w:rPr>
  </w:style>
  <w:style w:type="paragraph" w:customStyle="1" w:styleId="BODYBULLETS">
    <w:name w:val="BODY BULLETS"/>
    <w:basedOn w:val="BODYP0"/>
    <w:uiPriority w:val="99"/>
    <w:rsid w:val="00B51E6B"/>
    <w:rPr>
      <w:sz w:val="20"/>
      <w:szCs w:val="20"/>
    </w:rPr>
  </w:style>
  <w:style w:type="character" w:customStyle="1" w:styleId="CalloutGreenBold">
    <w:name w:val="Callout Green Bold"/>
    <w:basedOn w:val="DefaultParagraphFont"/>
    <w:uiPriority w:val="1"/>
    <w:qFormat/>
    <w:rsid w:val="00B51E6B"/>
    <w:rPr>
      <w:rFonts w:ascii="Arial" w:hAnsi="Arial" w:cs="Source Sans Pro"/>
      <w:b/>
      <w:bCs/>
      <w:i w:val="0"/>
      <w:color w:val="009845"/>
    </w:rPr>
  </w:style>
  <w:style w:type="character" w:customStyle="1" w:styleId="BoldGreen">
    <w:name w:val="Bold Green"/>
    <w:uiPriority w:val="99"/>
    <w:rsid w:val="00B51E6B"/>
    <w:rPr>
      <w:rFonts w:ascii="Source Sans Pro" w:hAnsi="Source Sans Pro" w:cs="Source Sans Pro"/>
      <w:b/>
      <w:bCs/>
      <w:color w:val="0AE800"/>
    </w:rPr>
  </w:style>
  <w:style w:type="paragraph" w:customStyle="1" w:styleId="Bullets1">
    <w:name w:val="Bullets 1"/>
    <w:basedOn w:val="BodyP"/>
    <w:qFormat/>
    <w:rsid w:val="00845B72"/>
    <w:pPr>
      <w:numPr>
        <w:numId w:val="8"/>
      </w:numPr>
      <w:spacing w:after="120"/>
    </w:pPr>
    <w:rPr>
      <w:szCs w:val="24"/>
    </w:rPr>
  </w:style>
  <w:style w:type="paragraph" w:customStyle="1" w:styleId="AboutQlik">
    <w:name w:val="About Qlik"/>
    <w:basedOn w:val="Intro0"/>
    <w:qFormat/>
    <w:rsid w:val="00623999"/>
    <w:rPr>
      <w:sz w:val="36"/>
      <w:szCs w:val="36"/>
    </w:rPr>
  </w:style>
  <w:style w:type="paragraph" w:styleId="TOC1">
    <w:name w:val="toc 1"/>
    <w:basedOn w:val="BodyH1"/>
    <w:next w:val="Normal"/>
    <w:autoRedefine/>
    <w:uiPriority w:val="39"/>
    <w:unhideWhenUsed/>
    <w:rsid w:val="00D804E3"/>
    <w:pPr>
      <w:tabs>
        <w:tab w:val="right" w:pos="10080"/>
      </w:tabs>
      <w:spacing w:before="240" w:after="0" w:line="276" w:lineRule="auto"/>
    </w:pPr>
    <w:rPr>
      <w:color w:val="54565A"/>
      <w:sz w:val="28"/>
    </w:rPr>
  </w:style>
  <w:style w:type="paragraph" w:styleId="TOC2">
    <w:name w:val="toc 2"/>
    <w:basedOn w:val="Normal"/>
    <w:next w:val="Normal"/>
    <w:autoRedefine/>
    <w:uiPriority w:val="39"/>
    <w:unhideWhenUsed/>
    <w:rsid w:val="0096595A"/>
    <w:pPr>
      <w:spacing w:before="240"/>
    </w:pPr>
    <w:rPr>
      <w:b/>
      <w:bCs/>
      <w:sz w:val="20"/>
      <w:szCs w:val="20"/>
    </w:rPr>
  </w:style>
  <w:style w:type="paragraph" w:styleId="TOC3">
    <w:name w:val="toc 3"/>
    <w:basedOn w:val="Normal"/>
    <w:next w:val="Normal"/>
    <w:autoRedefine/>
    <w:uiPriority w:val="39"/>
    <w:unhideWhenUsed/>
    <w:rsid w:val="0096595A"/>
    <w:pPr>
      <w:ind w:left="240"/>
    </w:pPr>
    <w:rPr>
      <w:sz w:val="20"/>
      <w:szCs w:val="20"/>
    </w:rPr>
  </w:style>
  <w:style w:type="paragraph" w:styleId="TOC4">
    <w:name w:val="toc 4"/>
    <w:basedOn w:val="Normal"/>
    <w:next w:val="Normal"/>
    <w:autoRedefine/>
    <w:uiPriority w:val="39"/>
    <w:unhideWhenUsed/>
    <w:rsid w:val="0096595A"/>
    <w:pPr>
      <w:ind w:left="480"/>
    </w:pPr>
    <w:rPr>
      <w:sz w:val="20"/>
      <w:szCs w:val="20"/>
    </w:rPr>
  </w:style>
  <w:style w:type="paragraph" w:styleId="TOC5">
    <w:name w:val="toc 5"/>
    <w:basedOn w:val="Normal"/>
    <w:next w:val="Normal"/>
    <w:autoRedefine/>
    <w:uiPriority w:val="39"/>
    <w:unhideWhenUsed/>
    <w:rsid w:val="0096595A"/>
    <w:pPr>
      <w:ind w:left="720"/>
    </w:pPr>
    <w:rPr>
      <w:sz w:val="20"/>
      <w:szCs w:val="20"/>
    </w:rPr>
  </w:style>
  <w:style w:type="paragraph" w:styleId="TOC6">
    <w:name w:val="toc 6"/>
    <w:basedOn w:val="Normal"/>
    <w:next w:val="Normal"/>
    <w:autoRedefine/>
    <w:uiPriority w:val="39"/>
    <w:unhideWhenUsed/>
    <w:rsid w:val="0096595A"/>
    <w:pPr>
      <w:ind w:left="960"/>
    </w:pPr>
    <w:rPr>
      <w:sz w:val="20"/>
      <w:szCs w:val="20"/>
    </w:rPr>
  </w:style>
  <w:style w:type="paragraph" w:styleId="TOC7">
    <w:name w:val="toc 7"/>
    <w:basedOn w:val="Normal"/>
    <w:next w:val="Normal"/>
    <w:autoRedefine/>
    <w:uiPriority w:val="39"/>
    <w:unhideWhenUsed/>
    <w:rsid w:val="0096595A"/>
    <w:pPr>
      <w:ind w:left="1200"/>
    </w:pPr>
    <w:rPr>
      <w:sz w:val="20"/>
      <w:szCs w:val="20"/>
    </w:rPr>
  </w:style>
  <w:style w:type="paragraph" w:styleId="TOC8">
    <w:name w:val="toc 8"/>
    <w:basedOn w:val="Normal"/>
    <w:next w:val="Normal"/>
    <w:autoRedefine/>
    <w:uiPriority w:val="39"/>
    <w:unhideWhenUsed/>
    <w:rsid w:val="0096595A"/>
    <w:pPr>
      <w:ind w:left="1440"/>
    </w:pPr>
    <w:rPr>
      <w:sz w:val="20"/>
      <w:szCs w:val="20"/>
    </w:rPr>
  </w:style>
  <w:style w:type="paragraph" w:styleId="TOC9">
    <w:name w:val="toc 9"/>
    <w:basedOn w:val="Normal"/>
    <w:next w:val="Normal"/>
    <w:autoRedefine/>
    <w:uiPriority w:val="39"/>
    <w:unhideWhenUsed/>
    <w:rsid w:val="0096595A"/>
    <w:pPr>
      <w:ind w:left="1680"/>
    </w:pPr>
    <w:rPr>
      <w:sz w:val="20"/>
      <w:szCs w:val="20"/>
    </w:rPr>
  </w:style>
  <w:style w:type="paragraph" w:styleId="ListParagraph">
    <w:name w:val="List Paragraph"/>
    <w:basedOn w:val="Normal"/>
    <w:uiPriority w:val="34"/>
    <w:qFormat/>
    <w:rsid w:val="0096595A"/>
    <w:pPr>
      <w:ind w:left="720"/>
      <w:contextualSpacing/>
    </w:pPr>
  </w:style>
  <w:style w:type="paragraph" w:styleId="EndnoteText">
    <w:name w:val="endnote text"/>
    <w:basedOn w:val="Normal"/>
    <w:link w:val="EndnoteTextChar"/>
    <w:uiPriority w:val="99"/>
    <w:semiHidden/>
    <w:unhideWhenUsed/>
    <w:rsid w:val="0096595A"/>
    <w:rPr>
      <w:sz w:val="20"/>
      <w:szCs w:val="20"/>
    </w:rPr>
  </w:style>
  <w:style w:type="character" w:customStyle="1" w:styleId="EndnoteTextChar">
    <w:name w:val="Endnote Text Char"/>
    <w:basedOn w:val="DefaultParagraphFont"/>
    <w:link w:val="EndnoteText"/>
    <w:uiPriority w:val="99"/>
    <w:semiHidden/>
    <w:rsid w:val="0096595A"/>
    <w:rPr>
      <w:sz w:val="20"/>
      <w:szCs w:val="20"/>
    </w:rPr>
  </w:style>
  <w:style w:type="character" w:styleId="EndnoteReference">
    <w:name w:val="endnote reference"/>
    <w:basedOn w:val="DefaultParagraphFont"/>
    <w:uiPriority w:val="99"/>
    <w:semiHidden/>
    <w:unhideWhenUsed/>
    <w:rsid w:val="0096595A"/>
    <w:rPr>
      <w:vertAlign w:val="superscript"/>
    </w:rPr>
  </w:style>
  <w:style w:type="paragraph" w:customStyle="1" w:styleId="paragraph">
    <w:name w:val="paragraph"/>
    <w:basedOn w:val="Normal"/>
    <w:rsid w:val="000110D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110D3"/>
  </w:style>
  <w:style w:type="character" w:customStyle="1" w:styleId="eop">
    <w:name w:val="eop"/>
    <w:basedOn w:val="DefaultParagraphFont"/>
    <w:rsid w:val="000110D3"/>
  </w:style>
  <w:style w:type="character" w:customStyle="1" w:styleId="Heading1Char">
    <w:name w:val="Heading 1 Char"/>
    <w:basedOn w:val="DefaultParagraphFont"/>
    <w:link w:val="Heading1"/>
    <w:uiPriority w:val="9"/>
    <w:rsid w:val="00F913A9"/>
    <w:rPr>
      <w:rFonts w:cs="Source Sans Pro Light"/>
      <w:color w:val="009845" w:themeColor="background1"/>
      <w:sz w:val="36"/>
      <w:szCs w:val="36"/>
    </w:rPr>
  </w:style>
  <w:style w:type="paragraph" w:styleId="TOCHeading">
    <w:name w:val="TOC Heading"/>
    <w:basedOn w:val="Heading1"/>
    <w:next w:val="Normal"/>
    <w:uiPriority w:val="39"/>
    <w:unhideWhenUsed/>
    <w:qFormat/>
    <w:rsid w:val="00082AF8"/>
    <w:pPr>
      <w:outlineLvl w:val="9"/>
    </w:pPr>
  </w:style>
  <w:style w:type="character" w:styleId="Hyperlink">
    <w:name w:val="Hyperlink"/>
    <w:basedOn w:val="DefaultParagraphFont"/>
    <w:uiPriority w:val="99"/>
    <w:unhideWhenUsed/>
    <w:rsid w:val="00082AF8"/>
    <w:rPr>
      <w:color w:val="auto"/>
      <w:u w:val="single"/>
    </w:rPr>
  </w:style>
  <w:style w:type="character" w:customStyle="1" w:styleId="Heading2Char">
    <w:name w:val="Heading 2 Char"/>
    <w:basedOn w:val="DefaultParagraphFont"/>
    <w:link w:val="Heading2"/>
    <w:uiPriority w:val="9"/>
    <w:rsid w:val="002029D1"/>
    <w:rPr>
      <w:rFonts w:ascii="Arial" w:hAnsi="Arial" w:cs="Source Sans Pro"/>
      <w:b/>
      <w:bCs/>
      <w:color w:val="009845" w:themeColor="background1"/>
      <w:sz w:val="22"/>
      <w:szCs w:val="22"/>
    </w:rPr>
  </w:style>
  <w:style w:type="paragraph" w:customStyle="1" w:styleId="NumberedBullets">
    <w:name w:val="Numbered Bullets"/>
    <w:basedOn w:val="BodyP"/>
    <w:qFormat/>
    <w:rsid w:val="00231E05"/>
    <w:pPr>
      <w:numPr>
        <w:numId w:val="9"/>
      </w:numPr>
      <w:spacing w:after="120"/>
      <w:ind w:hanging="274"/>
    </w:pPr>
  </w:style>
  <w:style w:type="paragraph" w:customStyle="1" w:styleId="spacer">
    <w:name w:val="spacer"/>
    <w:basedOn w:val="Normal"/>
    <w:uiPriority w:val="99"/>
    <w:qFormat/>
    <w:rsid w:val="00EE7F3E"/>
    <w:pPr>
      <w:tabs>
        <w:tab w:val="center" w:pos="4680"/>
        <w:tab w:val="right" w:pos="9360"/>
      </w:tabs>
    </w:pPr>
    <w:rPr>
      <w:color w:val="545659" w:themeColor="text1"/>
      <w:sz w:val="2"/>
      <w:szCs w:val="2"/>
    </w:rPr>
  </w:style>
  <w:style w:type="paragraph" w:customStyle="1" w:styleId="SidebarBody">
    <w:name w:val="Sidebar Body"/>
    <w:basedOn w:val="Normal"/>
    <w:link w:val="SidebarBodyChar"/>
    <w:qFormat/>
    <w:rsid w:val="002029D1"/>
    <w:pPr>
      <w:framePr w:hSpace="180" w:wrap="around" w:vAnchor="text" w:hAnchor="text" w:x="6840" w:y="1"/>
      <w:spacing w:after="120" w:line="240" w:lineRule="atLeast"/>
      <w:ind w:left="288" w:right="58"/>
      <w:suppressOverlap/>
    </w:pPr>
    <w:rPr>
      <w:color w:val="FFFFFF" w:themeColor="accent6"/>
      <w:sz w:val="18"/>
      <w:szCs w:val="20"/>
    </w:rPr>
  </w:style>
  <w:style w:type="paragraph" w:customStyle="1" w:styleId="SidebarListBullet">
    <w:name w:val="Sidebar List Bullet"/>
    <w:basedOn w:val="Normal"/>
    <w:next w:val="Normal"/>
    <w:link w:val="SidebarListBulletChar"/>
    <w:qFormat/>
    <w:rsid w:val="00FA3FDD"/>
    <w:pPr>
      <w:framePr w:hSpace="180" w:wrap="around" w:vAnchor="text" w:hAnchor="text" w:x="6840" w:y="1"/>
      <w:numPr>
        <w:numId w:val="10"/>
      </w:numPr>
      <w:spacing w:before="80" w:after="80" w:line="200" w:lineRule="atLeast"/>
      <w:ind w:left="540" w:hanging="180"/>
      <w:contextualSpacing/>
      <w:suppressOverlap/>
    </w:pPr>
    <w:rPr>
      <w:bCs/>
      <w:color w:val="FFFFFF" w:themeColor="accent6"/>
      <w:sz w:val="18"/>
      <w:szCs w:val="20"/>
    </w:rPr>
  </w:style>
  <w:style w:type="character" w:customStyle="1" w:styleId="SidebarBodyChar">
    <w:name w:val="Sidebar Body Char"/>
    <w:basedOn w:val="DefaultParagraphFont"/>
    <w:link w:val="SidebarBody"/>
    <w:rsid w:val="002029D1"/>
    <w:rPr>
      <w:color w:val="FFFFFF" w:themeColor="accent6"/>
      <w:sz w:val="18"/>
      <w:szCs w:val="20"/>
    </w:rPr>
  </w:style>
  <w:style w:type="paragraph" w:customStyle="1" w:styleId="SidebarHeading1">
    <w:name w:val="Sidebar Heading 1"/>
    <w:basedOn w:val="SidebarBody"/>
    <w:next w:val="SidebarBody"/>
    <w:link w:val="SidebarHeading1Char"/>
    <w:qFormat/>
    <w:rsid w:val="002029D1"/>
    <w:pPr>
      <w:framePr w:wrap="around"/>
      <w:spacing w:before="120" w:after="240"/>
    </w:pPr>
    <w:rPr>
      <w:rFonts w:cstheme="minorHAnsi"/>
      <w:b/>
      <w:sz w:val="24"/>
      <w:szCs w:val="24"/>
    </w:rPr>
  </w:style>
  <w:style w:type="character" w:customStyle="1" w:styleId="SidebarListBulletChar">
    <w:name w:val="Sidebar List Bullet Char"/>
    <w:basedOn w:val="DefaultParagraphFont"/>
    <w:link w:val="SidebarListBullet"/>
    <w:rsid w:val="00FA3FDD"/>
    <w:rPr>
      <w:bCs/>
      <w:color w:val="FFFFFF" w:themeColor="accent6"/>
      <w:sz w:val="18"/>
      <w:szCs w:val="20"/>
    </w:rPr>
  </w:style>
  <w:style w:type="character" w:customStyle="1" w:styleId="SidebarHeading1Char">
    <w:name w:val="Sidebar Heading 1 Char"/>
    <w:basedOn w:val="DefaultParagraphFont"/>
    <w:link w:val="SidebarHeading1"/>
    <w:rsid w:val="002029D1"/>
    <w:rPr>
      <w:rFonts w:cstheme="minorHAnsi"/>
      <w:b/>
      <w:color w:val="FFFFFF" w:themeColor="accent6"/>
    </w:rPr>
  </w:style>
  <w:style w:type="paragraph" w:customStyle="1" w:styleId="SidebarBulletBody">
    <w:name w:val="Sidebar Bullet Body"/>
    <w:basedOn w:val="SidebarBody"/>
    <w:qFormat/>
    <w:rsid w:val="00EE7F3E"/>
    <w:pPr>
      <w:framePr w:wrap="around"/>
      <w:ind w:left="576"/>
    </w:pPr>
  </w:style>
  <w:style w:type="character" w:customStyle="1" w:styleId="Heading3Char">
    <w:name w:val="Heading 3 Char"/>
    <w:basedOn w:val="DefaultParagraphFont"/>
    <w:link w:val="Heading3"/>
    <w:uiPriority w:val="9"/>
    <w:rsid w:val="00231E05"/>
    <w:rPr>
      <w:rFonts w:ascii="Arial" w:hAnsi="Arial" w:cs="Source Sans Pro"/>
      <w:b/>
      <w:bCs/>
      <w:color w:val="54565A"/>
      <w:szCs w:val="22"/>
    </w:rPr>
  </w:style>
  <w:style w:type="paragraph" w:customStyle="1" w:styleId="TableText">
    <w:name w:val="Table Text"/>
    <w:basedOn w:val="Normal"/>
    <w:link w:val="TableTextChar"/>
    <w:qFormat/>
    <w:rsid w:val="00364D1A"/>
    <w:pPr>
      <w:spacing w:before="80" w:after="80"/>
    </w:pPr>
    <w:rPr>
      <w:color w:val="54565A"/>
      <w:sz w:val="16"/>
      <w:szCs w:val="20"/>
    </w:rPr>
  </w:style>
  <w:style w:type="paragraph" w:customStyle="1" w:styleId="TableHeadingGreen">
    <w:name w:val="Table Heading_Green"/>
    <w:basedOn w:val="Normal"/>
    <w:link w:val="TableHeadingGreenChar"/>
    <w:qFormat/>
    <w:rsid w:val="00EB1D7A"/>
    <w:pPr>
      <w:spacing w:after="70" w:line="280" w:lineRule="atLeast"/>
    </w:pPr>
    <w:rPr>
      <w:bCs/>
      <w:color w:val="009845"/>
      <w:sz w:val="22"/>
      <w:szCs w:val="20"/>
    </w:rPr>
  </w:style>
  <w:style w:type="character" w:customStyle="1" w:styleId="TableTextChar">
    <w:name w:val="Table Text Char"/>
    <w:basedOn w:val="DefaultParagraphFont"/>
    <w:link w:val="TableText"/>
    <w:rsid w:val="00364D1A"/>
    <w:rPr>
      <w:color w:val="54565A"/>
      <w:sz w:val="16"/>
      <w:szCs w:val="20"/>
    </w:rPr>
  </w:style>
  <w:style w:type="paragraph" w:customStyle="1" w:styleId="TableListBullet">
    <w:name w:val="Table List Bullet"/>
    <w:basedOn w:val="Bullets1"/>
    <w:link w:val="TableListBulletChar"/>
    <w:qFormat/>
    <w:rsid w:val="0090179D"/>
    <w:pPr>
      <w:spacing w:before="80" w:after="80" w:line="240" w:lineRule="auto"/>
      <w:ind w:left="158" w:hanging="158"/>
    </w:pPr>
    <w:rPr>
      <w:sz w:val="16"/>
      <w:szCs w:val="16"/>
    </w:rPr>
  </w:style>
  <w:style w:type="character" w:customStyle="1" w:styleId="TableHeadingGreenChar">
    <w:name w:val="Table Heading_Green Char"/>
    <w:basedOn w:val="DefaultParagraphFont"/>
    <w:link w:val="TableHeadingGreen"/>
    <w:rsid w:val="00EB1D7A"/>
    <w:rPr>
      <w:bCs/>
      <w:color w:val="009845"/>
      <w:sz w:val="22"/>
      <w:szCs w:val="20"/>
    </w:rPr>
  </w:style>
  <w:style w:type="table" w:styleId="MediumList1-Accent4">
    <w:name w:val="Medium List 1 Accent 4"/>
    <w:basedOn w:val="TableNormal"/>
    <w:uiPriority w:val="65"/>
    <w:rsid w:val="00535483"/>
    <w:rPr>
      <w:color w:val="545659" w:themeColor="text1"/>
      <w:sz w:val="20"/>
      <w:szCs w:val="20"/>
    </w:rPr>
    <w:tblPr>
      <w:tblStyleRowBandSize w:val="1"/>
      <w:tblStyleColBandSize w:val="1"/>
      <w:tblBorders>
        <w:top w:val="single" w:sz="8" w:space="0" w:color="655DC6" w:themeColor="accent4"/>
        <w:bottom w:val="single" w:sz="8" w:space="0" w:color="655DC6" w:themeColor="accent4"/>
      </w:tblBorders>
    </w:tblPr>
    <w:tblStylePr w:type="firstRow">
      <w:rPr>
        <w:rFonts w:asciiTheme="majorHAnsi" w:eastAsiaTheme="majorEastAsia" w:hAnsiTheme="majorHAnsi" w:cstheme="majorBidi"/>
      </w:rPr>
      <w:tblPr/>
      <w:tcPr>
        <w:tcBorders>
          <w:top w:val="nil"/>
          <w:bottom w:val="single" w:sz="8" w:space="0" w:color="655DC6" w:themeColor="accent4"/>
        </w:tcBorders>
      </w:tcPr>
    </w:tblStylePr>
    <w:tblStylePr w:type="lastRow">
      <w:rPr>
        <w:b/>
        <w:bCs/>
        <w:color w:val="1C345E" w:themeColor="text2"/>
      </w:rPr>
      <w:tblPr/>
      <w:tcPr>
        <w:tcBorders>
          <w:top w:val="single" w:sz="8" w:space="0" w:color="655DC6" w:themeColor="accent4"/>
          <w:bottom w:val="single" w:sz="8" w:space="0" w:color="655DC6" w:themeColor="accent4"/>
        </w:tcBorders>
      </w:tcPr>
    </w:tblStylePr>
    <w:tblStylePr w:type="firstCol">
      <w:rPr>
        <w:b/>
        <w:bCs/>
      </w:rPr>
    </w:tblStylePr>
    <w:tblStylePr w:type="lastCol">
      <w:rPr>
        <w:b/>
        <w:bCs/>
      </w:rPr>
      <w:tblPr/>
      <w:tcPr>
        <w:tcBorders>
          <w:top w:val="single" w:sz="8" w:space="0" w:color="655DC6" w:themeColor="accent4"/>
          <w:bottom w:val="single" w:sz="8" w:space="0" w:color="655DC6" w:themeColor="accent4"/>
        </w:tcBorders>
      </w:tcPr>
    </w:tblStylePr>
    <w:tblStylePr w:type="band1Vert">
      <w:tblPr/>
      <w:tcPr>
        <w:shd w:val="clear" w:color="auto" w:fill="D8D6F1" w:themeFill="accent4" w:themeFillTint="3F"/>
      </w:tcPr>
    </w:tblStylePr>
    <w:tblStylePr w:type="band1Horz">
      <w:tblPr/>
      <w:tcPr>
        <w:shd w:val="clear" w:color="auto" w:fill="D8D6F1" w:themeFill="accent4" w:themeFillTint="3F"/>
      </w:tcPr>
    </w:tblStylePr>
  </w:style>
  <w:style w:type="character" w:customStyle="1" w:styleId="TableListBulletChar">
    <w:name w:val="Table List Bullet Char"/>
    <w:basedOn w:val="SidebarListBulletChar"/>
    <w:link w:val="TableListBullet"/>
    <w:rsid w:val="0090179D"/>
    <w:rPr>
      <w:rFonts w:ascii="Arial" w:hAnsi="Arial" w:cs="Source Sans Pro"/>
      <w:bCs w:val="0"/>
      <w:color w:val="545659" w:themeColor="text1"/>
      <w:sz w:val="16"/>
      <w:szCs w:val="16"/>
    </w:rPr>
  </w:style>
  <w:style w:type="table" w:styleId="ListTable6Colorful-Accent3">
    <w:name w:val="List Table 6 Colorful Accent 3"/>
    <w:basedOn w:val="TableNormal"/>
    <w:uiPriority w:val="51"/>
    <w:rsid w:val="00EB1D7A"/>
    <w:rPr>
      <w:color w:val="65004A" w:themeColor="accent3" w:themeShade="BF"/>
    </w:rPr>
    <w:tblPr>
      <w:tblStyleRowBandSize w:val="1"/>
      <w:tblStyleColBandSize w:val="1"/>
      <w:tblBorders>
        <w:top w:val="single" w:sz="4" w:space="0" w:color="870064" w:themeColor="accent3"/>
        <w:bottom w:val="single" w:sz="4" w:space="0" w:color="870064" w:themeColor="accent3"/>
      </w:tblBorders>
    </w:tblPr>
    <w:tblStylePr w:type="firstRow">
      <w:rPr>
        <w:b/>
        <w:bCs/>
      </w:rPr>
      <w:tblPr/>
      <w:tcPr>
        <w:tcBorders>
          <w:bottom w:val="single" w:sz="4" w:space="0" w:color="870064" w:themeColor="accent3"/>
        </w:tcBorders>
      </w:tcPr>
    </w:tblStylePr>
    <w:tblStylePr w:type="lastRow">
      <w:rPr>
        <w:b/>
        <w:bCs/>
      </w:rPr>
      <w:tblPr/>
      <w:tcPr>
        <w:tcBorders>
          <w:top w:val="double" w:sz="4" w:space="0" w:color="870064" w:themeColor="accent3"/>
        </w:tcBorders>
      </w:tcPr>
    </w:tblStylePr>
    <w:tblStylePr w:type="firstCol">
      <w:rPr>
        <w:b/>
        <w:bCs/>
      </w:rPr>
    </w:tblStylePr>
    <w:tblStylePr w:type="lastCol">
      <w:rPr>
        <w:b/>
        <w:bCs/>
      </w:rPr>
    </w:tblStylePr>
    <w:tblStylePr w:type="band1Vert">
      <w:tblPr/>
      <w:tcPr>
        <w:shd w:val="clear" w:color="auto" w:fill="FFB4EB" w:themeFill="accent3" w:themeFillTint="33"/>
      </w:tcPr>
    </w:tblStylePr>
    <w:tblStylePr w:type="band1Horz">
      <w:tblPr/>
      <w:tcPr>
        <w:shd w:val="clear" w:color="auto" w:fill="FFB4EB" w:themeFill="accent3" w:themeFillTint="33"/>
      </w:tcPr>
    </w:tblStylePr>
  </w:style>
  <w:style w:type="paragraph" w:customStyle="1" w:styleId="TableBoldText">
    <w:name w:val="Table Bold Text"/>
    <w:basedOn w:val="TableText"/>
    <w:qFormat/>
    <w:rsid w:val="00450620"/>
    <w:rPr>
      <w:b/>
      <w:bCs/>
    </w:rPr>
  </w:style>
  <w:style w:type="paragraph" w:customStyle="1" w:styleId="SidebarHeading2">
    <w:name w:val="Sidebar Heading 2"/>
    <w:basedOn w:val="SidebarHeading1"/>
    <w:qFormat/>
    <w:rsid w:val="00003F3F"/>
    <w:pPr>
      <w:framePr w:wrap="around"/>
      <w:spacing w:before="180" w:after="120"/>
    </w:pPr>
    <w:rPr>
      <w:sz w:val="18"/>
      <w:szCs w:val="18"/>
    </w:rPr>
  </w:style>
  <w:style w:type="paragraph" w:customStyle="1" w:styleId="SidebarQuote">
    <w:name w:val="Sidebar Quote"/>
    <w:basedOn w:val="SidebarBody"/>
    <w:qFormat/>
    <w:rsid w:val="00FA3FDD"/>
    <w:pPr>
      <w:framePr w:wrap="around"/>
      <w:spacing w:after="0" w:line="360" w:lineRule="auto"/>
      <w:ind w:hanging="14"/>
    </w:pPr>
    <w:rPr>
      <w:color w:val="10CFC9" w:themeColor="accent2"/>
      <w:sz w:val="24"/>
      <w:szCs w:val="24"/>
    </w:rPr>
  </w:style>
  <w:style w:type="paragraph" w:customStyle="1" w:styleId="Default">
    <w:name w:val="Default"/>
    <w:rsid w:val="00B42CD5"/>
    <w:pPr>
      <w:autoSpaceDE w:val="0"/>
      <w:autoSpaceDN w:val="0"/>
      <w:adjustRightInd w:val="0"/>
    </w:pPr>
    <w:rPr>
      <w:rFonts w:ascii="Arial" w:hAnsi="Arial" w:cs="Arial"/>
      <w:color w:val="000000"/>
    </w:rPr>
  </w:style>
  <w:style w:type="character" w:styleId="CommentReference">
    <w:name w:val="annotation reference"/>
    <w:basedOn w:val="DefaultParagraphFont"/>
    <w:uiPriority w:val="99"/>
    <w:semiHidden/>
    <w:unhideWhenUsed/>
    <w:rsid w:val="00B42CD5"/>
    <w:rPr>
      <w:sz w:val="16"/>
      <w:szCs w:val="16"/>
    </w:rPr>
  </w:style>
  <w:style w:type="paragraph" w:styleId="CommentText">
    <w:name w:val="annotation text"/>
    <w:basedOn w:val="Normal"/>
    <w:link w:val="CommentTextChar"/>
    <w:uiPriority w:val="99"/>
    <w:unhideWhenUsed/>
    <w:rsid w:val="00B42CD5"/>
    <w:pPr>
      <w:spacing w:after="160"/>
    </w:pPr>
    <w:rPr>
      <w:sz w:val="20"/>
      <w:szCs w:val="20"/>
    </w:rPr>
  </w:style>
  <w:style w:type="character" w:customStyle="1" w:styleId="CommentTextChar">
    <w:name w:val="Comment Text Char"/>
    <w:basedOn w:val="DefaultParagraphFont"/>
    <w:link w:val="CommentText"/>
    <w:uiPriority w:val="99"/>
    <w:rsid w:val="00B42CD5"/>
    <w:rPr>
      <w:sz w:val="20"/>
      <w:szCs w:val="20"/>
    </w:rPr>
  </w:style>
  <w:style w:type="paragraph" w:styleId="BalloonText">
    <w:name w:val="Balloon Text"/>
    <w:basedOn w:val="Normal"/>
    <w:link w:val="BalloonTextChar"/>
    <w:uiPriority w:val="99"/>
    <w:semiHidden/>
    <w:unhideWhenUsed/>
    <w:rsid w:val="00B42C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2CD5"/>
    <w:rPr>
      <w:rFonts w:ascii="Times New Roman" w:hAnsi="Times New Roman" w:cs="Times New Roman"/>
      <w:sz w:val="18"/>
      <w:szCs w:val="18"/>
    </w:rPr>
  </w:style>
  <w:style w:type="paragraph" w:customStyle="1" w:styleId="MainSubTitle">
    <w:name w:val="Main Sub Title"/>
    <w:basedOn w:val="Normal"/>
    <w:qFormat/>
    <w:rsid w:val="005A5644"/>
    <w:pPr>
      <w:spacing w:before="360"/>
    </w:pPr>
    <w:rPr>
      <w:color w:val="009845" w:themeColor="background1"/>
      <w:sz w:val="36"/>
      <w:szCs w:val="36"/>
    </w:rPr>
  </w:style>
  <w:style w:type="paragraph" w:customStyle="1" w:styleId="SummaryBullets">
    <w:name w:val="Summary Bullets"/>
    <w:basedOn w:val="Bullets1"/>
    <w:qFormat/>
    <w:rsid w:val="002029D1"/>
    <w:pPr>
      <w:spacing w:before="120"/>
      <w:ind w:right="1440"/>
    </w:pPr>
    <w:rPr>
      <w:sz w:val="20"/>
      <w:szCs w:val="20"/>
    </w:rPr>
  </w:style>
  <w:style w:type="paragraph" w:customStyle="1" w:styleId="BasicParagraph">
    <w:name w:val="[Basic Paragraph]"/>
    <w:basedOn w:val="Normal"/>
    <w:uiPriority w:val="99"/>
    <w:rsid w:val="005217FD"/>
    <w:pPr>
      <w:suppressAutoHyphens/>
      <w:autoSpaceDE w:val="0"/>
      <w:autoSpaceDN w:val="0"/>
      <w:adjustRightInd w:val="0"/>
      <w:spacing w:line="384" w:lineRule="atLeast"/>
      <w:textAlignment w:val="center"/>
    </w:pPr>
    <w:rPr>
      <w:rFonts w:ascii="Source Sans Pro" w:hAnsi="Source Sans Pro" w:cs="Source Sans Pro"/>
      <w:color w:val="0C2332"/>
      <w:lang w:bidi="gu-IN"/>
    </w:rPr>
  </w:style>
  <w:style w:type="table" w:styleId="ListTable6Colorful">
    <w:name w:val="List Table 6 Colorful"/>
    <w:basedOn w:val="TableNormal"/>
    <w:uiPriority w:val="51"/>
    <w:rsid w:val="00FA3FDD"/>
    <w:rPr>
      <w:color w:val="545659" w:themeColor="text1"/>
    </w:rPr>
    <w:tblPr>
      <w:tblStyleRowBandSize w:val="1"/>
      <w:tblStyleColBandSize w:val="1"/>
      <w:tblBorders>
        <w:top w:val="single" w:sz="4" w:space="0" w:color="545659" w:themeColor="text1"/>
        <w:bottom w:val="single" w:sz="4" w:space="0" w:color="545659" w:themeColor="text1"/>
      </w:tblBorders>
    </w:tblPr>
    <w:tblStylePr w:type="firstRow">
      <w:rPr>
        <w:b/>
        <w:bCs/>
      </w:rPr>
      <w:tblPr/>
      <w:tcPr>
        <w:tcBorders>
          <w:bottom w:val="single" w:sz="4" w:space="0" w:color="545659" w:themeColor="text1"/>
        </w:tcBorders>
      </w:tcPr>
    </w:tblStylePr>
    <w:tblStylePr w:type="lastRow">
      <w:rPr>
        <w:b/>
        <w:bCs/>
      </w:rPr>
      <w:tblPr/>
      <w:tcPr>
        <w:tcBorders>
          <w:top w:val="double" w:sz="4" w:space="0" w:color="545659" w:themeColor="text1"/>
        </w:tcBorders>
      </w:tcPr>
    </w:tblStylePr>
    <w:tblStylePr w:type="firstCol">
      <w:rPr>
        <w:b/>
        <w:bCs/>
      </w:rPr>
    </w:tblStylePr>
    <w:tblStylePr w:type="lastCol">
      <w:rPr>
        <w:b/>
        <w:bCs/>
      </w:rPr>
    </w:tblStylePr>
    <w:tblStylePr w:type="band1Vert">
      <w:tblPr/>
      <w:tcPr>
        <w:shd w:val="clear" w:color="auto" w:fill="DCDCDE" w:themeFill="text1" w:themeFillTint="33"/>
      </w:tcPr>
    </w:tblStylePr>
    <w:tblStylePr w:type="band1Horz">
      <w:tblPr/>
      <w:tcPr>
        <w:shd w:val="clear" w:color="auto" w:fill="DCDCDE" w:themeFill="text1" w:themeFillTint="33"/>
      </w:tcPr>
    </w:tblStylePr>
  </w:style>
  <w:style w:type="paragraph" w:styleId="CommentSubject">
    <w:name w:val="annotation subject"/>
    <w:basedOn w:val="CommentText"/>
    <w:next w:val="CommentText"/>
    <w:link w:val="CommentSubjectChar"/>
    <w:uiPriority w:val="99"/>
    <w:semiHidden/>
    <w:unhideWhenUsed/>
    <w:rsid w:val="00680218"/>
    <w:pPr>
      <w:spacing w:after="0"/>
    </w:pPr>
    <w:rPr>
      <w:b/>
      <w:bCs/>
    </w:rPr>
  </w:style>
  <w:style w:type="character" w:customStyle="1" w:styleId="CommentSubjectChar">
    <w:name w:val="Comment Subject Char"/>
    <w:basedOn w:val="CommentTextChar"/>
    <w:link w:val="CommentSubject"/>
    <w:uiPriority w:val="99"/>
    <w:semiHidden/>
    <w:rsid w:val="00680218"/>
    <w:rPr>
      <w:b/>
      <w:bCs/>
      <w:sz w:val="20"/>
      <w:szCs w:val="20"/>
    </w:rPr>
  </w:style>
  <w:style w:type="paragraph" w:styleId="Revision">
    <w:name w:val="Revision"/>
    <w:hidden/>
    <w:uiPriority w:val="99"/>
    <w:semiHidden/>
    <w:rsid w:val="00171E2B"/>
  </w:style>
  <w:style w:type="character" w:customStyle="1" w:styleId="tlid-translation">
    <w:name w:val="tlid-translation"/>
    <w:basedOn w:val="DefaultParagraphFont"/>
    <w:rsid w:val="005E19DC"/>
  </w:style>
  <w:style w:type="character" w:styleId="UnresolvedMention">
    <w:name w:val="Unresolved Mention"/>
    <w:basedOn w:val="DefaultParagraphFont"/>
    <w:uiPriority w:val="99"/>
    <w:semiHidden/>
    <w:unhideWhenUsed/>
    <w:rsid w:val="009D5588"/>
    <w:rPr>
      <w:color w:val="605E5C"/>
      <w:shd w:val="clear" w:color="auto" w:fill="E1DFDD"/>
    </w:rPr>
  </w:style>
  <w:style w:type="character" w:styleId="FollowedHyperlink">
    <w:name w:val="FollowedHyperlink"/>
    <w:basedOn w:val="DefaultParagraphFont"/>
    <w:uiPriority w:val="99"/>
    <w:semiHidden/>
    <w:unhideWhenUsed/>
    <w:rsid w:val="008F1080"/>
    <w:rPr>
      <w:color w:val="006580" w:themeColor="followedHyperlink"/>
      <w:u w:val="single"/>
    </w:rPr>
  </w:style>
  <w:style w:type="character" w:customStyle="1" w:styleId="hgkelc">
    <w:name w:val="hgkelc"/>
    <w:basedOn w:val="DefaultParagraphFont"/>
    <w:rsid w:val="00594D06"/>
  </w:style>
  <w:style w:type="paragraph" w:customStyle="1" w:styleId="sapxdpparagraph">
    <w:name w:val="sapxdpparagraph"/>
    <w:basedOn w:val="Normal"/>
    <w:rsid w:val="00F0190C"/>
    <w:pPr>
      <w:spacing w:before="100" w:beforeAutospacing="1" w:after="100" w:afterAutospacing="1"/>
    </w:pPr>
    <w:rPr>
      <w:rFonts w:ascii="Times New Roman" w:eastAsia="Times New Roman" w:hAnsi="Times New Roman" w:cs="Times New Roman"/>
      <w:lang w:val="de-DE" w:eastAsia="de-DE"/>
    </w:rPr>
  </w:style>
  <w:style w:type="character" w:styleId="Emphasis">
    <w:name w:val="Emphasis"/>
    <w:basedOn w:val="DefaultParagraphFont"/>
    <w:uiPriority w:val="20"/>
    <w:qFormat/>
    <w:rsid w:val="00F0190C"/>
    <w:rPr>
      <w:i/>
      <w:iCs/>
    </w:rPr>
  </w:style>
  <w:style w:type="character" w:styleId="FootnoteReference">
    <w:name w:val="footnote reference"/>
    <w:basedOn w:val="DefaultParagraphFont"/>
    <w:uiPriority w:val="99"/>
    <w:semiHidden/>
    <w:unhideWhenUsed/>
    <w:rsid w:val="00801C47"/>
    <w:rPr>
      <w:vertAlign w:val="superscript"/>
    </w:rPr>
  </w:style>
  <w:style w:type="character" w:customStyle="1" w:styleId="FootnoteTextChar">
    <w:name w:val="Footnote Text Char"/>
    <w:basedOn w:val="DefaultParagraphFont"/>
    <w:link w:val="FootnoteText"/>
    <w:uiPriority w:val="99"/>
    <w:semiHidden/>
    <w:rsid w:val="00801C47"/>
    <w:rPr>
      <w:sz w:val="20"/>
      <w:szCs w:val="20"/>
    </w:rPr>
  </w:style>
  <w:style w:type="paragraph" w:styleId="FootnoteText">
    <w:name w:val="footnote text"/>
    <w:basedOn w:val="Normal"/>
    <w:link w:val="FootnoteTextChar"/>
    <w:uiPriority w:val="99"/>
    <w:semiHidden/>
    <w:unhideWhenUsed/>
    <w:rsid w:val="00801C47"/>
    <w:rPr>
      <w:sz w:val="20"/>
      <w:szCs w:val="20"/>
    </w:rPr>
  </w:style>
  <w:style w:type="character" w:customStyle="1" w:styleId="FootnoteTextChar1">
    <w:name w:val="Footnote Text Char1"/>
    <w:basedOn w:val="DefaultParagraphFont"/>
    <w:uiPriority w:val="99"/>
    <w:semiHidden/>
    <w:rsid w:val="00801C47"/>
    <w:rPr>
      <w:sz w:val="20"/>
      <w:szCs w:val="20"/>
    </w:rPr>
  </w:style>
  <w:style w:type="character" w:customStyle="1" w:styleId="uiitem">
    <w:name w:val="ui_item"/>
    <w:basedOn w:val="DefaultParagraphFont"/>
    <w:rsid w:val="00A24EF0"/>
  </w:style>
  <w:style w:type="paragraph" w:customStyle="1" w:styleId="ellipsisstyle">
    <w:name w:val="ellipsisstyle"/>
    <w:basedOn w:val="Normal"/>
    <w:rsid w:val="00B3393D"/>
    <w:pPr>
      <w:spacing w:before="100" w:beforeAutospacing="1" w:after="100" w:afterAutospacing="1"/>
    </w:pPr>
    <w:rPr>
      <w:rFonts w:ascii="Times New Roman" w:eastAsia="Times New Roman" w:hAnsi="Times New Roman" w:cs="Times New Roman"/>
    </w:rPr>
  </w:style>
  <w:style w:type="character" w:customStyle="1" w:styleId="litext">
    <w:name w:val="litext"/>
    <w:basedOn w:val="DefaultParagraphFont"/>
    <w:rsid w:val="00B33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7794">
      <w:bodyDiv w:val="1"/>
      <w:marLeft w:val="0"/>
      <w:marRight w:val="0"/>
      <w:marTop w:val="0"/>
      <w:marBottom w:val="0"/>
      <w:divBdr>
        <w:top w:val="none" w:sz="0" w:space="0" w:color="auto"/>
        <w:left w:val="none" w:sz="0" w:space="0" w:color="auto"/>
        <w:bottom w:val="none" w:sz="0" w:space="0" w:color="auto"/>
        <w:right w:val="none" w:sz="0" w:space="0" w:color="auto"/>
      </w:divBdr>
    </w:div>
    <w:div w:id="28190431">
      <w:bodyDiv w:val="1"/>
      <w:marLeft w:val="0"/>
      <w:marRight w:val="0"/>
      <w:marTop w:val="0"/>
      <w:marBottom w:val="0"/>
      <w:divBdr>
        <w:top w:val="none" w:sz="0" w:space="0" w:color="auto"/>
        <w:left w:val="none" w:sz="0" w:space="0" w:color="auto"/>
        <w:bottom w:val="none" w:sz="0" w:space="0" w:color="auto"/>
        <w:right w:val="none" w:sz="0" w:space="0" w:color="auto"/>
      </w:divBdr>
      <w:divsChild>
        <w:div w:id="351078473">
          <w:marLeft w:val="0"/>
          <w:marRight w:val="0"/>
          <w:marTop w:val="0"/>
          <w:marBottom w:val="0"/>
          <w:divBdr>
            <w:top w:val="none" w:sz="0" w:space="0" w:color="auto"/>
            <w:left w:val="none" w:sz="0" w:space="0" w:color="auto"/>
            <w:bottom w:val="none" w:sz="0" w:space="0" w:color="auto"/>
            <w:right w:val="none" w:sz="0" w:space="0" w:color="auto"/>
          </w:divBdr>
        </w:div>
        <w:div w:id="1870558853">
          <w:marLeft w:val="0"/>
          <w:marRight w:val="0"/>
          <w:marTop w:val="0"/>
          <w:marBottom w:val="0"/>
          <w:divBdr>
            <w:top w:val="none" w:sz="0" w:space="0" w:color="auto"/>
            <w:left w:val="none" w:sz="0" w:space="0" w:color="auto"/>
            <w:bottom w:val="none" w:sz="0" w:space="0" w:color="auto"/>
            <w:right w:val="none" w:sz="0" w:space="0" w:color="auto"/>
          </w:divBdr>
        </w:div>
      </w:divsChild>
    </w:div>
    <w:div w:id="92093092">
      <w:bodyDiv w:val="1"/>
      <w:marLeft w:val="0"/>
      <w:marRight w:val="0"/>
      <w:marTop w:val="0"/>
      <w:marBottom w:val="0"/>
      <w:divBdr>
        <w:top w:val="none" w:sz="0" w:space="0" w:color="auto"/>
        <w:left w:val="none" w:sz="0" w:space="0" w:color="auto"/>
        <w:bottom w:val="none" w:sz="0" w:space="0" w:color="auto"/>
        <w:right w:val="none" w:sz="0" w:space="0" w:color="auto"/>
      </w:divBdr>
      <w:divsChild>
        <w:div w:id="1656643848">
          <w:marLeft w:val="0"/>
          <w:marRight w:val="0"/>
          <w:marTop w:val="0"/>
          <w:marBottom w:val="0"/>
          <w:divBdr>
            <w:top w:val="none" w:sz="0" w:space="0" w:color="auto"/>
            <w:left w:val="none" w:sz="0" w:space="0" w:color="auto"/>
            <w:bottom w:val="none" w:sz="0" w:space="0" w:color="auto"/>
            <w:right w:val="none" w:sz="0" w:space="0" w:color="auto"/>
          </w:divBdr>
        </w:div>
      </w:divsChild>
    </w:div>
    <w:div w:id="129783251">
      <w:bodyDiv w:val="1"/>
      <w:marLeft w:val="0"/>
      <w:marRight w:val="0"/>
      <w:marTop w:val="0"/>
      <w:marBottom w:val="0"/>
      <w:divBdr>
        <w:top w:val="none" w:sz="0" w:space="0" w:color="auto"/>
        <w:left w:val="none" w:sz="0" w:space="0" w:color="auto"/>
        <w:bottom w:val="none" w:sz="0" w:space="0" w:color="auto"/>
        <w:right w:val="none" w:sz="0" w:space="0" w:color="auto"/>
      </w:divBdr>
    </w:div>
    <w:div w:id="166024721">
      <w:bodyDiv w:val="1"/>
      <w:marLeft w:val="0"/>
      <w:marRight w:val="0"/>
      <w:marTop w:val="0"/>
      <w:marBottom w:val="0"/>
      <w:divBdr>
        <w:top w:val="none" w:sz="0" w:space="0" w:color="auto"/>
        <w:left w:val="none" w:sz="0" w:space="0" w:color="auto"/>
        <w:bottom w:val="none" w:sz="0" w:space="0" w:color="auto"/>
        <w:right w:val="none" w:sz="0" w:space="0" w:color="auto"/>
      </w:divBdr>
    </w:div>
    <w:div w:id="237448902">
      <w:bodyDiv w:val="1"/>
      <w:marLeft w:val="0"/>
      <w:marRight w:val="0"/>
      <w:marTop w:val="0"/>
      <w:marBottom w:val="0"/>
      <w:divBdr>
        <w:top w:val="none" w:sz="0" w:space="0" w:color="auto"/>
        <w:left w:val="none" w:sz="0" w:space="0" w:color="auto"/>
        <w:bottom w:val="none" w:sz="0" w:space="0" w:color="auto"/>
        <w:right w:val="none" w:sz="0" w:space="0" w:color="auto"/>
      </w:divBdr>
    </w:div>
    <w:div w:id="297340709">
      <w:bodyDiv w:val="1"/>
      <w:marLeft w:val="0"/>
      <w:marRight w:val="0"/>
      <w:marTop w:val="0"/>
      <w:marBottom w:val="0"/>
      <w:divBdr>
        <w:top w:val="none" w:sz="0" w:space="0" w:color="auto"/>
        <w:left w:val="none" w:sz="0" w:space="0" w:color="auto"/>
        <w:bottom w:val="none" w:sz="0" w:space="0" w:color="auto"/>
        <w:right w:val="none" w:sz="0" w:space="0" w:color="auto"/>
      </w:divBdr>
      <w:divsChild>
        <w:div w:id="67850317">
          <w:marLeft w:val="0"/>
          <w:marRight w:val="0"/>
          <w:marTop w:val="0"/>
          <w:marBottom w:val="0"/>
          <w:divBdr>
            <w:top w:val="none" w:sz="0" w:space="0" w:color="auto"/>
            <w:left w:val="none" w:sz="0" w:space="0" w:color="auto"/>
            <w:bottom w:val="none" w:sz="0" w:space="0" w:color="auto"/>
            <w:right w:val="none" w:sz="0" w:space="0" w:color="auto"/>
          </w:divBdr>
        </w:div>
        <w:div w:id="152113189">
          <w:marLeft w:val="0"/>
          <w:marRight w:val="0"/>
          <w:marTop w:val="0"/>
          <w:marBottom w:val="0"/>
          <w:divBdr>
            <w:top w:val="none" w:sz="0" w:space="0" w:color="auto"/>
            <w:left w:val="none" w:sz="0" w:space="0" w:color="auto"/>
            <w:bottom w:val="none" w:sz="0" w:space="0" w:color="auto"/>
            <w:right w:val="none" w:sz="0" w:space="0" w:color="auto"/>
          </w:divBdr>
        </w:div>
        <w:div w:id="207882088">
          <w:marLeft w:val="0"/>
          <w:marRight w:val="0"/>
          <w:marTop w:val="0"/>
          <w:marBottom w:val="0"/>
          <w:divBdr>
            <w:top w:val="none" w:sz="0" w:space="0" w:color="auto"/>
            <w:left w:val="none" w:sz="0" w:space="0" w:color="auto"/>
            <w:bottom w:val="none" w:sz="0" w:space="0" w:color="auto"/>
            <w:right w:val="none" w:sz="0" w:space="0" w:color="auto"/>
          </w:divBdr>
        </w:div>
        <w:div w:id="265768838">
          <w:marLeft w:val="0"/>
          <w:marRight w:val="0"/>
          <w:marTop w:val="0"/>
          <w:marBottom w:val="0"/>
          <w:divBdr>
            <w:top w:val="none" w:sz="0" w:space="0" w:color="auto"/>
            <w:left w:val="none" w:sz="0" w:space="0" w:color="auto"/>
            <w:bottom w:val="none" w:sz="0" w:space="0" w:color="auto"/>
            <w:right w:val="none" w:sz="0" w:space="0" w:color="auto"/>
          </w:divBdr>
        </w:div>
        <w:div w:id="273171951">
          <w:marLeft w:val="0"/>
          <w:marRight w:val="0"/>
          <w:marTop w:val="0"/>
          <w:marBottom w:val="0"/>
          <w:divBdr>
            <w:top w:val="none" w:sz="0" w:space="0" w:color="auto"/>
            <w:left w:val="none" w:sz="0" w:space="0" w:color="auto"/>
            <w:bottom w:val="none" w:sz="0" w:space="0" w:color="auto"/>
            <w:right w:val="none" w:sz="0" w:space="0" w:color="auto"/>
          </w:divBdr>
        </w:div>
        <w:div w:id="372929866">
          <w:marLeft w:val="0"/>
          <w:marRight w:val="0"/>
          <w:marTop w:val="0"/>
          <w:marBottom w:val="0"/>
          <w:divBdr>
            <w:top w:val="none" w:sz="0" w:space="0" w:color="auto"/>
            <w:left w:val="none" w:sz="0" w:space="0" w:color="auto"/>
            <w:bottom w:val="none" w:sz="0" w:space="0" w:color="auto"/>
            <w:right w:val="none" w:sz="0" w:space="0" w:color="auto"/>
          </w:divBdr>
        </w:div>
        <w:div w:id="444425708">
          <w:marLeft w:val="0"/>
          <w:marRight w:val="0"/>
          <w:marTop w:val="0"/>
          <w:marBottom w:val="0"/>
          <w:divBdr>
            <w:top w:val="none" w:sz="0" w:space="0" w:color="auto"/>
            <w:left w:val="none" w:sz="0" w:space="0" w:color="auto"/>
            <w:bottom w:val="none" w:sz="0" w:space="0" w:color="auto"/>
            <w:right w:val="none" w:sz="0" w:space="0" w:color="auto"/>
          </w:divBdr>
        </w:div>
        <w:div w:id="596594311">
          <w:marLeft w:val="0"/>
          <w:marRight w:val="0"/>
          <w:marTop w:val="0"/>
          <w:marBottom w:val="0"/>
          <w:divBdr>
            <w:top w:val="none" w:sz="0" w:space="0" w:color="auto"/>
            <w:left w:val="none" w:sz="0" w:space="0" w:color="auto"/>
            <w:bottom w:val="none" w:sz="0" w:space="0" w:color="auto"/>
            <w:right w:val="none" w:sz="0" w:space="0" w:color="auto"/>
          </w:divBdr>
        </w:div>
        <w:div w:id="596793084">
          <w:marLeft w:val="0"/>
          <w:marRight w:val="0"/>
          <w:marTop w:val="0"/>
          <w:marBottom w:val="0"/>
          <w:divBdr>
            <w:top w:val="none" w:sz="0" w:space="0" w:color="auto"/>
            <w:left w:val="none" w:sz="0" w:space="0" w:color="auto"/>
            <w:bottom w:val="none" w:sz="0" w:space="0" w:color="auto"/>
            <w:right w:val="none" w:sz="0" w:space="0" w:color="auto"/>
          </w:divBdr>
        </w:div>
        <w:div w:id="601768458">
          <w:marLeft w:val="0"/>
          <w:marRight w:val="0"/>
          <w:marTop w:val="0"/>
          <w:marBottom w:val="0"/>
          <w:divBdr>
            <w:top w:val="none" w:sz="0" w:space="0" w:color="auto"/>
            <w:left w:val="none" w:sz="0" w:space="0" w:color="auto"/>
            <w:bottom w:val="none" w:sz="0" w:space="0" w:color="auto"/>
            <w:right w:val="none" w:sz="0" w:space="0" w:color="auto"/>
          </w:divBdr>
        </w:div>
        <w:div w:id="676348100">
          <w:marLeft w:val="0"/>
          <w:marRight w:val="0"/>
          <w:marTop w:val="0"/>
          <w:marBottom w:val="0"/>
          <w:divBdr>
            <w:top w:val="none" w:sz="0" w:space="0" w:color="auto"/>
            <w:left w:val="none" w:sz="0" w:space="0" w:color="auto"/>
            <w:bottom w:val="none" w:sz="0" w:space="0" w:color="auto"/>
            <w:right w:val="none" w:sz="0" w:space="0" w:color="auto"/>
          </w:divBdr>
        </w:div>
        <w:div w:id="810975073">
          <w:marLeft w:val="0"/>
          <w:marRight w:val="0"/>
          <w:marTop w:val="0"/>
          <w:marBottom w:val="0"/>
          <w:divBdr>
            <w:top w:val="none" w:sz="0" w:space="0" w:color="auto"/>
            <w:left w:val="none" w:sz="0" w:space="0" w:color="auto"/>
            <w:bottom w:val="none" w:sz="0" w:space="0" w:color="auto"/>
            <w:right w:val="none" w:sz="0" w:space="0" w:color="auto"/>
          </w:divBdr>
        </w:div>
        <w:div w:id="861208835">
          <w:marLeft w:val="0"/>
          <w:marRight w:val="0"/>
          <w:marTop w:val="0"/>
          <w:marBottom w:val="0"/>
          <w:divBdr>
            <w:top w:val="none" w:sz="0" w:space="0" w:color="auto"/>
            <w:left w:val="none" w:sz="0" w:space="0" w:color="auto"/>
            <w:bottom w:val="none" w:sz="0" w:space="0" w:color="auto"/>
            <w:right w:val="none" w:sz="0" w:space="0" w:color="auto"/>
          </w:divBdr>
        </w:div>
        <w:div w:id="872229946">
          <w:marLeft w:val="0"/>
          <w:marRight w:val="0"/>
          <w:marTop w:val="0"/>
          <w:marBottom w:val="0"/>
          <w:divBdr>
            <w:top w:val="none" w:sz="0" w:space="0" w:color="auto"/>
            <w:left w:val="none" w:sz="0" w:space="0" w:color="auto"/>
            <w:bottom w:val="none" w:sz="0" w:space="0" w:color="auto"/>
            <w:right w:val="none" w:sz="0" w:space="0" w:color="auto"/>
          </w:divBdr>
        </w:div>
        <w:div w:id="1039285083">
          <w:marLeft w:val="0"/>
          <w:marRight w:val="0"/>
          <w:marTop w:val="0"/>
          <w:marBottom w:val="0"/>
          <w:divBdr>
            <w:top w:val="none" w:sz="0" w:space="0" w:color="auto"/>
            <w:left w:val="none" w:sz="0" w:space="0" w:color="auto"/>
            <w:bottom w:val="none" w:sz="0" w:space="0" w:color="auto"/>
            <w:right w:val="none" w:sz="0" w:space="0" w:color="auto"/>
          </w:divBdr>
        </w:div>
        <w:div w:id="1098256548">
          <w:marLeft w:val="0"/>
          <w:marRight w:val="0"/>
          <w:marTop w:val="0"/>
          <w:marBottom w:val="0"/>
          <w:divBdr>
            <w:top w:val="none" w:sz="0" w:space="0" w:color="auto"/>
            <w:left w:val="none" w:sz="0" w:space="0" w:color="auto"/>
            <w:bottom w:val="none" w:sz="0" w:space="0" w:color="auto"/>
            <w:right w:val="none" w:sz="0" w:space="0" w:color="auto"/>
          </w:divBdr>
        </w:div>
        <w:div w:id="1131090472">
          <w:marLeft w:val="0"/>
          <w:marRight w:val="0"/>
          <w:marTop w:val="0"/>
          <w:marBottom w:val="0"/>
          <w:divBdr>
            <w:top w:val="none" w:sz="0" w:space="0" w:color="auto"/>
            <w:left w:val="none" w:sz="0" w:space="0" w:color="auto"/>
            <w:bottom w:val="none" w:sz="0" w:space="0" w:color="auto"/>
            <w:right w:val="none" w:sz="0" w:space="0" w:color="auto"/>
          </w:divBdr>
        </w:div>
        <w:div w:id="1162282009">
          <w:marLeft w:val="0"/>
          <w:marRight w:val="0"/>
          <w:marTop w:val="0"/>
          <w:marBottom w:val="0"/>
          <w:divBdr>
            <w:top w:val="none" w:sz="0" w:space="0" w:color="auto"/>
            <w:left w:val="none" w:sz="0" w:space="0" w:color="auto"/>
            <w:bottom w:val="none" w:sz="0" w:space="0" w:color="auto"/>
            <w:right w:val="none" w:sz="0" w:space="0" w:color="auto"/>
          </w:divBdr>
        </w:div>
        <w:div w:id="1163083153">
          <w:marLeft w:val="0"/>
          <w:marRight w:val="0"/>
          <w:marTop w:val="0"/>
          <w:marBottom w:val="0"/>
          <w:divBdr>
            <w:top w:val="none" w:sz="0" w:space="0" w:color="auto"/>
            <w:left w:val="none" w:sz="0" w:space="0" w:color="auto"/>
            <w:bottom w:val="none" w:sz="0" w:space="0" w:color="auto"/>
            <w:right w:val="none" w:sz="0" w:space="0" w:color="auto"/>
          </w:divBdr>
        </w:div>
        <w:div w:id="1220627865">
          <w:marLeft w:val="0"/>
          <w:marRight w:val="0"/>
          <w:marTop w:val="0"/>
          <w:marBottom w:val="0"/>
          <w:divBdr>
            <w:top w:val="none" w:sz="0" w:space="0" w:color="auto"/>
            <w:left w:val="none" w:sz="0" w:space="0" w:color="auto"/>
            <w:bottom w:val="none" w:sz="0" w:space="0" w:color="auto"/>
            <w:right w:val="none" w:sz="0" w:space="0" w:color="auto"/>
          </w:divBdr>
        </w:div>
        <w:div w:id="1221208443">
          <w:marLeft w:val="0"/>
          <w:marRight w:val="0"/>
          <w:marTop w:val="0"/>
          <w:marBottom w:val="0"/>
          <w:divBdr>
            <w:top w:val="none" w:sz="0" w:space="0" w:color="auto"/>
            <w:left w:val="none" w:sz="0" w:space="0" w:color="auto"/>
            <w:bottom w:val="none" w:sz="0" w:space="0" w:color="auto"/>
            <w:right w:val="none" w:sz="0" w:space="0" w:color="auto"/>
          </w:divBdr>
        </w:div>
        <w:div w:id="1255869178">
          <w:marLeft w:val="0"/>
          <w:marRight w:val="0"/>
          <w:marTop w:val="0"/>
          <w:marBottom w:val="0"/>
          <w:divBdr>
            <w:top w:val="none" w:sz="0" w:space="0" w:color="auto"/>
            <w:left w:val="none" w:sz="0" w:space="0" w:color="auto"/>
            <w:bottom w:val="none" w:sz="0" w:space="0" w:color="auto"/>
            <w:right w:val="none" w:sz="0" w:space="0" w:color="auto"/>
          </w:divBdr>
        </w:div>
        <w:div w:id="1330405094">
          <w:marLeft w:val="0"/>
          <w:marRight w:val="0"/>
          <w:marTop w:val="0"/>
          <w:marBottom w:val="0"/>
          <w:divBdr>
            <w:top w:val="none" w:sz="0" w:space="0" w:color="auto"/>
            <w:left w:val="none" w:sz="0" w:space="0" w:color="auto"/>
            <w:bottom w:val="none" w:sz="0" w:space="0" w:color="auto"/>
            <w:right w:val="none" w:sz="0" w:space="0" w:color="auto"/>
          </w:divBdr>
        </w:div>
        <w:div w:id="1573659187">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1761439617">
          <w:marLeft w:val="0"/>
          <w:marRight w:val="0"/>
          <w:marTop w:val="0"/>
          <w:marBottom w:val="0"/>
          <w:divBdr>
            <w:top w:val="none" w:sz="0" w:space="0" w:color="auto"/>
            <w:left w:val="none" w:sz="0" w:space="0" w:color="auto"/>
            <w:bottom w:val="none" w:sz="0" w:space="0" w:color="auto"/>
            <w:right w:val="none" w:sz="0" w:space="0" w:color="auto"/>
          </w:divBdr>
        </w:div>
        <w:div w:id="1843087073">
          <w:marLeft w:val="0"/>
          <w:marRight w:val="0"/>
          <w:marTop w:val="0"/>
          <w:marBottom w:val="0"/>
          <w:divBdr>
            <w:top w:val="none" w:sz="0" w:space="0" w:color="auto"/>
            <w:left w:val="none" w:sz="0" w:space="0" w:color="auto"/>
            <w:bottom w:val="none" w:sz="0" w:space="0" w:color="auto"/>
            <w:right w:val="none" w:sz="0" w:space="0" w:color="auto"/>
          </w:divBdr>
        </w:div>
        <w:div w:id="1902013778">
          <w:marLeft w:val="0"/>
          <w:marRight w:val="0"/>
          <w:marTop w:val="0"/>
          <w:marBottom w:val="0"/>
          <w:divBdr>
            <w:top w:val="none" w:sz="0" w:space="0" w:color="auto"/>
            <w:left w:val="none" w:sz="0" w:space="0" w:color="auto"/>
            <w:bottom w:val="none" w:sz="0" w:space="0" w:color="auto"/>
            <w:right w:val="none" w:sz="0" w:space="0" w:color="auto"/>
          </w:divBdr>
        </w:div>
        <w:div w:id="1950701725">
          <w:marLeft w:val="0"/>
          <w:marRight w:val="0"/>
          <w:marTop w:val="0"/>
          <w:marBottom w:val="0"/>
          <w:divBdr>
            <w:top w:val="none" w:sz="0" w:space="0" w:color="auto"/>
            <w:left w:val="none" w:sz="0" w:space="0" w:color="auto"/>
            <w:bottom w:val="none" w:sz="0" w:space="0" w:color="auto"/>
            <w:right w:val="none" w:sz="0" w:space="0" w:color="auto"/>
          </w:divBdr>
        </w:div>
        <w:div w:id="2012642329">
          <w:marLeft w:val="0"/>
          <w:marRight w:val="0"/>
          <w:marTop w:val="0"/>
          <w:marBottom w:val="0"/>
          <w:divBdr>
            <w:top w:val="none" w:sz="0" w:space="0" w:color="auto"/>
            <w:left w:val="none" w:sz="0" w:space="0" w:color="auto"/>
            <w:bottom w:val="none" w:sz="0" w:space="0" w:color="auto"/>
            <w:right w:val="none" w:sz="0" w:space="0" w:color="auto"/>
          </w:divBdr>
        </w:div>
      </w:divsChild>
    </w:div>
    <w:div w:id="461653775">
      <w:bodyDiv w:val="1"/>
      <w:marLeft w:val="0"/>
      <w:marRight w:val="0"/>
      <w:marTop w:val="0"/>
      <w:marBottom w:val="0"/>
      <w:divBdr>
        <w:top w:val="none" w:sz="0" w:space="0" w:color="auto"/>
        <w:left w:val="none" w:sz="0" w:space="0" w:color="auto"/>
        <w:bottom w:val="none" w:sz="0" w:space="0" w:color="auto"/>
        <w:right w:val="none" w:sz="0" w:space="0" w:color="auto"/>
      </w:divBdr>
    </w:div>
    <w:div w:id="560869594">
      <w:bodyDiv w:val="1"/>
      <w:marLeft w:val="0"/>
      <w:marRight w:val="0"/>
      <w:marTop w:val="0"/>
      <w:marBottom w:val="0"/>
      <w:divBdr>
        <w:top w:val="none" w:sz="0" w:space="0" w:color="auto"/>
        <w:left w:val="none" w:sz="0" w:space="0" w:color="auto"/>
        <w:bottom w:val="none" w:sz="0" w:space="0" w:color="auto"/>
        <w:right w:val="none" w:sz="0" w:space="0" w:color="auto"/>
      </w:divBdr>
    </w:div>
    <w:div w:id="754399628">
      <w:bodyDiv w:val="1"/>
      <w:marLeft w:val="0"/>
      <w:marRight w:val="0"/>
      <w:marTop w:val="0"/>
      <w:marBottom w:val="0"/>
      <w:divBdr>
        <w:top w:val="none" w:sz="0" w:space="0" w:color="auto"/>
        <w:left w:val="none" w:sz="0" w:space="0" w:color="auto"/>
        <w:bottom w:val="none" w:sz="0" w:space="0" w:color="auto"/>
        <w:right w:val="none" w:sz="0" w:space="0" w:color="auto"/>
      </w:divBdr>
    </w:div>
    <w:div w:id="825589281">
      <w:bodyDiv w:val="1"/>
      <w:marLeft w:val="0"/>
      <w:marRight w:val="0"/>
      <w:marTop w:val="0"/>
      <w:marBottom w:val="0"/>
      <w:divBdr>
        <w:top w:val="none" w:sz="0" w:space="0" w:color="auto"/>
        <w:left w:val="none" w:sz="0" w:space="0" w:color="auto"/>
        <w:bottom w:val="none" w:sz="0" w:space="0" w:color="auto"/>
        <w:right w:val="none" w:sz="0" w:space="0" w:color="auto"/>
      </w:divBdr>
    </w:div>
    <w:div w:id="937104830">
      <w:bodyDiv w:val="1"/>
      <w:marLeft w:val="0"/>
      <w:marRight w:val="0"/>
      <w:marTop w:val="0"/>
      <w:marBottom w:val="0"/>
      <w:divBdr>
        <w:top w:val="none" w:sz="0" w:space="0" w:color="auto"/>
        <w:left w:val="none" w:sz="0" w:space="0" w:color="auto"/>
        <w:bottom w:val="none" w:sz="0" w:space="0" w:color="auto"/>
        <w:right w:val="none" w:sz="0" w:space="0" w:color="auto"/>
      </w:divBdr>
    </w:div>
    <w:div w:id="981740416">
      <w:bodyDiv w:val="1"/>
      <w:marLeft w:val="0"/>
      <w:marRight w:val="0"/>
      <w:marTop w:val="0"/>
      <w:marBottom w:val="0"/>
      <w:divBdr>
        <w:top w:val="none" w:sz="0" w:space="0" w:color="auto"/>
        <w:left w:val="none" w:sz="0" w:space="0" w:color="auto"/>
        <w:bottom w:val="none" w:sz="0" w:space="0" w:color="auto"/>
        <w:right w:val="none" w:sz="0" w:space="0" w:color="auto"/>
      </w:divBdr>
    </w:div>
    <w:div w:id="1060136876">
      <w:bodyDiv w:val="1"/>
      <w:marLeft w:val="0"/>
      <w:marRight w:val="0"/>
      <w:marTop w:val="0"/>
      <w:marBottom w:val="0"/>
      <w:divBdr>
        <w:top w:val="none" w:sz="0" w:space="0" w:color="auto"/>
        <w:left w:val="none" w:sz="0" w:space="0" w:color="auto"/>
        <w:bottom w:val="none" w:sz="0" w:space="0" w:color="auto"/>
        <w:right w:val="none" w:sz="0" w:space="0" w:color="auto"/>
      </w:divBdr>
      <w:divsChild>
        <w:div w:id="86313532">
          <w:marLeft w:val="0"/>
          <w:marRight w:val="0"/>
          <w:marTop w:val="0"/>
          <w:marBottom w:val="0"/>
          <w:divBdr>
            <w:top w:val="none" w:sz="0" w:space="0" w:color="auto"/>
            <w:left w:val="none" w:sz="0" w:space="0" w:color="auto"/>
            <w:bottom w:val="none" w:sz="0" w:space="0" w:color="auto"/>
            <w:right w:val="none" w:sz="0" w:space="0" w:color="auto"/>
          </w:divBdr>
        </w:div>
        <w:div w:id="176776143">
          <w:marLeft w:val="0"/>
          <w:marRight w:val="0"/>
          <w:marTop w:val="0"/>
          <w:marBottom w:val="0"/>
          <w:divBdr>
            <w:top w:val="none" w:sz="0" w:space="0" w:color="auto"/>
            <w:left w:val="none" w:sz="0" w:space="0" w:color="auto"/>
            <w:bottom w:val="none" w:sz="0" w:space="0" w:color="auto"/>
            <w:right w:val="none" w:sz="0" w:space="0" w:color="auto"/>
          </w:divBdr>
        </w:div>
        <w:div w:id="276066935">
          <w:marLeft w:val="0"/>
          <w:marRight w:val="0"/>
          <w:marTop w:val="0"/>
          <w:marBottom w:val="0"/>
          <w:divBdr>
            <w:top w:val="none" w:sz="0" w:space="0" w:color="auto"/>
            <w:left w:val="none" w:sz="0" w:space="0" w:color="auto"/>
            <w:bottom w:val="none" w:sz="0" w:space="0" w:color="auto"/>
            <w:right w:val="none" w:sz="0" w:space="0" w:color="auto"/>
          </w:divBdr>
        </w:div>
        <w:div w:id="282276652">
          <w:marLeft w:val="0"/>
          <w:marRight w:val="0"/>
          <w:marTop w:val="0"/>
          <w:marBottom w:val="0"/>
          <w:divBdr>
            <w:top w:val="none" w:sz="0" w:space="0" w:color="auto"/>
            <w:left w:val="none" w:sz="0" w:space="0" w:color="auto"/>
            <w:bottom w:val="none" w:sz="0" w:space="0" w:color="auto"/>
            <w:right w:val="none" w:sz="0" w:space="0" w:color="auto"/>
          </w:divBdr>
        </w:div>
        <w:div w:id="357317513">
          <w:marLeft w:val="0"/>
          <w:marRight w:val="0"/>
          <w:marTop w:val="0"/>
          <w:marBottom w:val="0"/>
          <w:divBdr>
            <w:top w:val="none" w:sz="0" w:space="0" w:color="auto"/>
            <w:left w:val="none" w:sz="0" w:space="0" w:color="auto"/>
            <w:bottom w:val="none" w:sz="0" w:space="0" w:color="auto"/>
            <w:right w:val="none" w:sz="0" w:space="0" w:color="auto"/>
          </w:divBdr>
        </w:div>
        <w:div w:id="385185190">
          <w:marLeft w:val="0"/>
          <w:marRight w:val="0"/>
          <w:marTop w:val="0"/>
          <w:marBottom w:val="0"/>
          <w:divBdr>
            <w:top w:val="none" w:sz="0" w:space="0" w:color="auto"/>
            <w:left w:val="none" w:sz="0" w:space="0" w:color="auto"/>
            <w:bottom w:val="none" w:sz="0" w:space="0" w:color="auto"/>
            <w:right w:val="none" w:sz="0" w:space="0" w:color="auto"/>
          </w:divBdr>
        </w:div>
        <w:div w:id="403264348">
          <w:marLeft w:val="0"/>
          <w:marRight w:val="0"/>
          <w:marTop w:val="0"/>
          <w:marBottom w:val="0"/>
          <w:divBdr>
            <w:top w:val="none" w:sz="0" w:space="0" w:color="auto"/>
            <w:left w:val="none" w:sz="0" w:space="0" w:color="auto"/>
            <w:bottom w:val="none" w:sz="0" w:space="0" w:color="auto"/>
            <w:right w:val="none" w:sz="0" w:space="0" w:color="auto"/>
          </w:divBdr>
        </w:div>
        <w:div w:id="418406963">
          <w:marLeft w:val="0"/>
          <w:marRight w:val="0"/>
          <w:marTop w:val="0"/>
          <w:marBottom w:val="0"/>
          <w:divBdr>
            <w:top w:val="none" w:sz="0" w:space="0" w:color="auto"/>
            <w:left w:val="none" w:sz="0" w:space="0" w:color="auto"/>
            <w:bottom w:val="none" w:sz="0" w:space="0" w:color="auto"/>
            <w:right w:val="none" w:sz="0" w:space="0" w:color="auto"/>
          </w:divBdr>
        </w:div>
        <w:div w:id="443619505">
          <w:marLeft w:val="0"/>
          <w:marRight w:val="0"/>
          <w:marTop w:val="0"/>
          <w:marBottom w:val="0"/>
          <w:divBdr>
            <w:top w:val="none" w:sz="0" w:space="0" w:color="auto"/>
            <w:left w:val="none" w:sz="0" w:space="0" w:color="auto"/>
            <w:bottom w:val="none" w:sz="0" w:space="0" w:color="auto"/>
            <w:right w:val="none" w:sz="0" w:space="0" w:color="auto"/>
          </w:divBdr>
        </w:div>
        <w:div w:id="665284559">
          <w:marLeft w:val="0"/>
          <w:marRight w:val="0"/>
          <w:marTop w:val="0"/>
          <w:marBottom w:val="0"/>
          <w:divBdr>
            <w:top w:val="none" w:sz="0" w:space="0" w:color="auto"/>
            <w:left w:val="none" w:sz="0" w:space="0" w:color="auto"/>
            <w:bottom w:val="none" w:sz="0" w:space="0" w:color="auto"/>
            <w:right w:val="none" w:sz="0" w:space="0" w:color="auto"/>
          </w:divBdr>
        </w:div>
        <w:div w:id="886994346">
          <w:marLeft w:val="0"/>
          <w:marRight w:val="0"/>
          <w:marTop w:val="0"/>
          <w:marBottom w:val="0"/>
          <w:divBdr>
            <w:top w:val="none" w:sz="0" w:space="0" w:color="auto"/>
            <w:left w:val="none" w:sz="0" w:space="0" w:color="auto"/>
            <w:bottom w:val="none" w:sz="0" w:space="0" w:color="auto"/>
            <w:right w:val="none" w:sz="0" w:space="0" w:color="auto"/>
          </w:divBdr>
        </w:div>
        <w:div w:id="1071735814">
          <w:marLeft w:val="0"/>
          <w:marRight w:val="0"/>
          <w:marTop w:val="0"/>
          <w:marBottom w:val="0"/>
          <w:divBdr>
            <w:top w:val="none" w:sz="0" w:space="0" w:color="auto"/>
            <w:left w:val="none" w:sz="0" w:space="0" w:color="auto"/>
            <w:bottom w:val="none" w:sz="0" w:space="0" w:color="auto"/>
            <w:right w:val="none" w:sz="0" w:space="0" w:color="auto"/>
          </w:divBdr>
        </w:div>
        <w:div w:id="1339237735">
          <w:marLeft w:val="0"/>
          <w:marRight w:val="0"/>
          <w:marTop w:val="0"/>
          <w:marBottom w:val="0"/>
          <w:divBdr>
            <w:top w:val="none" w:sz="0" w:space="0" w:color="auto"/>
            <w:left w:val="none" w:sz="0" w:space="0" w:color="auto"/>
            <w:bottom w:val="none" w:sz="0" w:space="0" w:color="auto"/>
            <w:right w:val="none" w:sz="0" w:space="0" w:color="auto"/>
          </w:divBdr>
        </w:div>
        <w:div w:id="1375929246">
          <w:marLeft w:val="0"/>
          <w:marRight w:val="0"/>
          <w:marTop w:val="0"/>
          <w:marBottom w:val="0"/>
          <w:divBdr>
            <w:top w:val="none" w:sz="0" w:space="0" w:color="auto"/>
            <w:left w:val="none" w:sz="0" w:space="0" w:color="auto"/>
            <w:bottom w:val="none" w:sz="0" w:space="0" w:color="auto"/>
            <w:right w:val="none" w:sz="0" w:space="0" w:color="auto"/>
          </w:divBdr>
        </w:div>
        <w:div w:id="1385594799">
          <w:marLeft w:val="0"/>
          <w:marRight w:val="0"/>
          <w:marTop w:val="0"/>
          <w:marBottom w:val="0"/>
          <w:divBdr>
            <w:top w:val="none" w:sz="0" w:space="0" w:color="auto"/>
            <w:left w:val="none" w:sz="0" w:space="0" w:color="auto"/>
            <w:bottom w:val="none" w:sz="0" w:space="0" w:color="auto"/>
            <w:right w:val="none" w:sz="0" w:space="0" w:color="auto"/>
          </w:divBdr>
        </w:div>
        <w:div w:id="1420712860">
          <w:marLeft w:val="0"/>
          <w:marRight w:val="0"/>
          <w:marTop w:val="0"/>
          <w:marBottom w:val="0"/>
          <w:divBdr>
            <w:top w:val="none" w:sz="0" w:space="0" w:color="auto"/>
            <w:left w:val="none" w:sz="0" w:space="0" w:color="auto"/>
            <w:bottom w:val="none" w:sz="0" w:space="0" w:color="auto"/>
            <w:right w:val="none" w:sz="0" w:space="0" w:color="auto"/>
          </w:divBdr>
        </w:div>
        <w:div w:id="1527668420">
          <w:marLeft w:val="0"/>
          <w:marRight w:val="0"/>
          <w:marTop w:val="0"/>
          <w:marBottom w:val="0"/>
          <w:divBdr>
            <w:top w:val="none" w:sz="0" w:space="0" w:color="auto"/>
            <w:left w:val="none" w:sz="0" w:space="0" w:color="auto"/>
            <w:bottom w:val="none" w:sz="0" w:space="0" w:color="auto"/>
            <w:right w:val="none" w:sz="0" w:space="0" w:color="auto"/>
          </w:divBdr>
        </w:div>
        <w:div w:id="1918829804">
          <w:marLeft w:val="0"/>
          <w:marRight w:val="0"/>
          <w:marTop w:val="0"/>
          <w:marBottom w:val="0"/>
          <w:divBdr>
            <w:top w:val="none" w:sz="0" w:space="0" w:color="auto"/>
            <w:left w:val="none" w:sz="0" w:space="0" w:color="auto"/>
            <w:bottom w:val="none" w:sz="0" w:space="0" w:color="auto"/>
            <w:right w:val="none" w:sz="0" w:space="0" w:color="auto"/>
          </w:divBdr>
        </w:div>
        <w:div w:id="1938832017">
          <w:marLeft w:val="0"/>
          <w:marRight w:val="0"/>
          <w:marTop w:val="0"/>
          <w:marBottom w:val="0"/>
          <w:divBdr>
            <w:top w:val="none" w:sz="0" w:space="0" w:color="auto"/>
            <w:left w:val="none" w:sz="0" w:space="0" w:color="auto"/>
            <w:bottom w:val="none" w:sz="0" w:space="0" w:color="auto"/>
            <w:right w:val="none" w:sz="0" w:space="0" w:color="auto"/>
          </w:divBdr>
        </w:div>
        <w:div w:id="2115243851">
          <w:marLeft w:val="0"/>
          <w:marRight w:val="0"/>
          <w:marTop w:val="0"/>
          <w:marBottom w:val="0"/>
          <w:divBdr>
            <w:top w:val="none" w:sz="0" w:space="0" w:color="auto"/>
            <w:left w:val="none" w:sz="0" w:space="0" w:color="auto"/>
            <w:bottom w:val="none" w:sz="0" w:space="0" w:color="auto"/>
            <w:right w:val="none" w:sz="0" w:space="0" w:color="auto"/>
          </w:divBdr>
        </w:div>
        <w:div w:id="2130051553">
          <w:marLeft w:val="0"/>
          <w:marRight w:val="0"/>
          <w:marTop w:val="0"/>
          <w:marBottom w:val="0"/>
          <w:divBdr>
            <w:top w:val="none" w:sz="0" w:space="0" w:color="auto"/>
            <w:left w:val="none" w:sz="0" w:space="0" w:color="auto"/>
            <w:bottom w:val="none" w:sz="0" w:space="0" w:color="auto"/>
            <w:right w:val="none" w:sz="0" w:space="0" w:color="auto"/>
          </w:divBdr>
        </w:div>
      </w:divsChild>
    </w:div>
    <w:div w:id="1110707016">
      <w:bodyDiv w:val="1"/>
      <w:marLeft w:val="0"/>
      <w:marRight w:val="0"/>
      <w:marTop w:val="0"/>
      <w:marBottom w:val="0"/>
      <w:divBdr>
        <w:top w:val="none" w:sz="0" w:space="0" w:color="auto"/>
        <w:left w:val="none" w:sz="0" w:space="0" w:color="auto"/>
        <w:bottom w:val="none" w:sz="0" w:space="0" w:color="auto"/>
        <w:right w:val="none" w:sz="0" w:space="0" w:color="auto"/>
      </w:divBdr>
    </w:div>
    <w:div w:id="1120225909">
      <w:bodyDiv w:val="1"/>
      <w:marLeft w:val="0"/>
      <w:marRight w:val="0"/>
      <w:marTop w:val="0"/>
      <w:marBottom w:val="0"/>
      <w:divBdr>
        <w:top w:val="none" w:sz="0" w:space="0" w:color="auto"/>
        <w:left w:val="none" w:sz="0" w:space="0" w:color="auto"/>
        <w:bottom w:val="none" w:sz="0" w:space="0" w:color="auto"/>
        <w:right w:val="none" w:sz="0" w:space="0" w:color="auto"/>
      </w:divBdr>
    </w:div>
    <w:div w:id="1192760683">
      <w:bodyDiv w:val="1"/>
      <w:marLeft w:val="0"/>
      <w:marRight w:val="0"/>
      <w:marTop w:val="0"/>
      <w:marBottom w:val="0"/>
      <w:divBdr>
        <w:top w:val="none" w:sz="0" w:space="0" w:color="auto"/>
        <w:left w:val="none" w:sz="0" w:space="0" w:color="auto"/>
        <w:bottom w:val="none" w:sz="0" w:space="0" w:color="auto"/>
        <w:right w:val="none" w:sz="0" w:space="0" w:color="auto"/>
      </w:divBdr>
    </w:div>
    <w:div w:id="1208836069">
      <w:bodyDiv w:val="1"/>
      <w:marLeft w:val="0"/>
      <w:marRight w:val="0"/>
      <w:marTop w:val="0"/>
      <w:marBottom w:val="0"/>
      <w:divBdr>
        <w:top w:val="none" w:sz="0" w:space="0" w:color="auto"/>
        <w:left w:val="none" w:sz="0" w:space="0" w:color="auto"/>
        <w:bottom w:val="none" w:sz="0" w:space="0" w:color="auto"/>
        <w:right w:val="none" w:sz="0" w:space="0" w:color="auto"/>
      </w:divBdr>
    </w:div>
    <w:div w:id="1233388301">
      <w:bodyDiv w:val="1"/>
      <w:marLeft w:val="0"/>
      <w:marRight w:val="0"/>
      <w:marTop w:val="0"/>
      <w:marBottom w:val="0"/>
      <w:divBdr>
        <w:top w:val="none" w:sz="0" w:space="0" w:color="auto"/>
        <w:left w:val="none" w:sz="0" w:space="0" w:color="auto"/>
        <w:bottom w:val="none" w:sz="0" w:space="0" w:color="auto"/>
        <w:right w:val="none" w:sz="0" w:space="0" w:color="auto"/>
      </w:divBdr>
    </w:div>
    <w:div w:id="1347634310">
      <w:bodyDiv w:val="1"/>
      <w:marLeft w:val="0"/>
      <w:marRight w:val="0"/>
      <w:marTop w:val="0"/>
      <w:marBottom w:val="0"/>
      <w:divBdr>
        <w:top w:val="none" w:sz="0" w:space="0" w:color="auto"/>
        <w:left w:val="none" w:sz="0" w:space="0" w:color="auto"/>
        <w:bottom w:val="none" w:sz="0" w:space="0" w:color="auto"/>
        <w:right w:val="none" w:sz="0" w:space="0" w:color="auto"/>
      </w:divBdr>
    </w:div>
    <w:div w:id="1378309811">
      <w:bodyDiv w:val="1"/>
      <w:marLeft w:val="0"/>
      <w:marRight w:val="0"/>
      <w:marTop w:val="0"/>
      <w:marBottom w:val="0"/>
      <w:divBdr>
        <w:top w:val="none" w:sz="0" w:space="0" w:color="auto"/>
        <w:left w:val="none" w:sz="0" w:space="0" w:color="auto"/>
        <w:bottom w:val="none" w:sz="0" w:space="0" w:color="auto"/>
        <w:right w:val="none" w:sz="0" w:space="0" w:color="auto"/>
      </w:divBdr>
    </w:div>
    <w:div w:id="1430733226">
      <w:bodyDiv w:val="1"/>
      <w:marLeft w:val="0"/>
      <w:marRight w:val="0"/>
      <w:marTop w:val="0"/>
      <w:marBottom w:val="0"/>
      <w:divBdr>
        <w:top w:val="none" w:sz="0" w:space="0" w:color="auto"/>
        <w:left w:val="none" w:sz="0" w:space="0" w:color="auto"/>
        <w:bottom w:val="none" w:sz="0" w:space="0" w:color="auto"/>
        <w:right w:val="none" w:sz="0" w:space="0" w:color="auto"/>
      </w:divBdr>
    </w:div>
    <w:div w:id="1524200993">
      <w:bodyDiv w:val="1"/>
      <w:marLeft w:val="0"/>
      <w:marRight w:val="0"/>
      <w:marTop w:val="0"/>
      <w:marBottom w:val="0"/>
      <w:divBdr>
        <w:top w:val="none" w:sz="0" w:space="0" w:color="auto"/>
        <w:left w:val="none" w:sz="0" w:space="0" w:color="auto"/>
        <w:bottom w:val="none" w:sz="0" w:space="0" w:color="auto"/>
        <w:right w:val="none" w:sz="0" w:space="0" w:color="auto"/>
      </w:divBdr>
    </w:div>
    <w:div w:id="1527518489">
      <w:bodyDiv w:val="1"/>
      <w:marLeft w:val="0"/>
      <w:marRight w:val="0"/>
      <w:marTop w:val="0"/>
      <w:marBottom w:val="0"/>
      <w:divBdr>
        <w:top w:val="none" w:sz="0" w:space="0" w:color="auto"/>
        <w:left w:val="none" w:sz="0" w:space="0" w:color="auto"/>
        <w:bottom w:val="none" w:sz="0" w:space="0" w:color="auto"/>
        <w:right w:val="none" w:sz="0" w:space="0" w:color="auto"/>
      </w:divBdr>
    </w:div>
    <w:div w:id="1855533016">
      <w:bodyDiv w:val="1"/>
      <w:marLeft w:val="0"/>
      <w:marRight w:val="0"/>
      <w:marTop w:val="0"/>
      <w:marBottom w:val="0"/>
      <w:divBdr>
        <w:top w:val="none" w:sz="0" w:space="0" w:color="auto"/>
        <w:left w:val="none" w:sz="0" w:space="0" w:color="auto"/>
        <w:bottom w:val="none" w:sz="0" w:space="0" w:color="auto"/>
        <w:right w:val="none" w:sz="0" w:space="0" w:color="auto"/>
      </w:divBdr>
      <w:divsChild>
        <w:div w:id="148986406">
          <w:marLeft w:val="0"/>
          <w:marRight w:val="0"/>
          <w:marTop w:val="0"/>
          <w:marBottom w:val="0"/>
          <w:divBdr>
            <w:top w:val="none" w:sz="0" w:space="0" w:color="auto"/>
            <w:left w:val="none" w:sz="0" w:space="0" w:color="auto"/>
            <w:bottom w:val="none" w:sz="0" w:space="0" w:color="auto"/>
            <w:right w:val="none" w:sz="0" w:space="0" w:color="auto"/>
          </w:divBdr>
        </w:div>
        <w:div w:id="259333086">
          <w:marLeft w:val="0"/>
          <w:marRight w:val="0"/>
          <w:marTop w:val="0"/>
          <w:marBottom w:val="0"/>
          <w:divBdr>
            <w:top w:val="none" w:sz="0" w:space="0" w:color="auto"/>
            <w:left w:val="none" w:sz="0" w:space="0" w:color="auto"/>
            <w:bottom w:val="none" w:sz="0" w:space="0" w:color="auto"/>
            <w:right w:val="none" w:sz="0" w:space="0" w:color="auto"/>
          </w:divBdr>
        </w:div>
        <w:div w:id="502940654">
          <w:marLeft w:val="0"/>
          <w:marRight w:val="0"/>
          <w:marTop w:val="0"/>
          <w:marBottom w:val="0"/>
          <w:divBdr>
            <w:top w:val="none" w:sz="0" w:space="0" w:color="auto"/>
            <w:left w:val="none" w:sz="0" w:space="0" w:color="auto"/>
            <w:bottom w:val="none" w:sz="0" w:space="0" w:color="auto"/>
            <w:right w:val="none" w:sz="0" w:space="0" w:color="auto"/>
          </w:divBdr>
        </w:div>
        <w:div w:id="558396652">
          <w:marLeft w:val="0"/>
          <w:marRight w:val="0"/>
          <w:marTop w:val="0"/>
          <w:marBottom w:val="0"/>
          <w:divBdr>
            <w:top w:val="none" w:sz="0" w:space="0" w:color="auto"/>
            <w:left w:val="none" w:sz="0" w:space="0" w:color="auto"/>
            <w:bottom w:val="none" w:sz="0" w:space="0" w:color="auto"/>
            <w:right w:val="none" w:sz="0" w:space="0" w:color="auto"/>
          </w:divBdr>
        </w:div>
        <w:div w:id="586041311">
          <w:marLeft w:val="0"/>
          <w:marRight w:val="0"/>
          <w:marTop w:val="0"/>
          <w:marBottom w:val="0"/>
          <w:divBdr>
            <w:top w:val="none" w:sz="0" w:space="0" w:color="auto"/>
            <w:left w:val="none" w:sz="0" w:space="0" w:color="auto"/>
            <w:bottom w:val="none" w:sz="0" w:space="0" w:color="auto"/>
            <w:right w:val="none" w:sz="0" w:space="0" w:color="auto"/>
          </w:divBdr>
        </w:div>
        <w:div w:id="685449904">
          <w:marLeft w:val="0"/>
          <w:marRight w:val="0"/>
          <w:marTop w:val="0"/>
          <w:marBottom w:val="0"/>
          <w:divBdr>
            <w:top w:val="none" w:sz="0" w:space="0" w:color="auto"/>
            <w:left w:val="none" w:sz="0" w:space="0" w:color="auto"/>
            <w:bottom w:val="none" w:sz="0" w:space="0" w:color="auto"/>
            <w:right w:val="none" w:sz="0" w:space="0" w:color="auto"/>
          </w:divBdr>
        </w:div>
        <w:div w:id="767893419">
          <w:marLeft w:val="0"/>
          <w:marRight w:val="0"/>
          <w:marTop w:val="0"/>
          <w:marBottom w:val="0"/>
          <w:divBdr>
            <w:top w:val="none" w:sz="0" w:space="0" w:color="auto"/>
            <w:left w:val="none" w:sz="0" w:space="0" w:color="auto"/>
            <w:bottom w:val="none" w:sz="0" w:space="0" w:color="auto"/>
            <w:right w:val="none" w:sz="0" w:space="0" w:color="auto"/>
          </w:divBdr>
        </w:div>
        <w:div w:id="771244336">
          <w:marLeft w:val="0"/>
          <w:marRight w:val="0"/>
          <w:marTop w:val="0"/>
          <w:marBottom w:val="0"/>
          <w:divBdr>
            <w:top w:val="none" w:sz="0" w:space="0" w:color="auto"/>
            <w:left w:val="none" w:sz="0" w:space="0" w:color="auto"/>
            <w:bottom w:val="none" w:sz="0" w:space="0" w:color="auto"/>
            <w:right w:val="none" w:sz="0" w:space="0" w:color="auto"/>
          </w:divBdr>
        </w:div>
        <w:div w:id="1242105559">
          <w:marLeft w:val="0"/>
          <w:marRight w:val="0"/>
          <w:marTop w:val="0"/>
          <w:marBottom w:val="0"/>
          <w:divBdr>
            <w:top w:val="none" w:sz="0" w:space="0" w:color="auto"/>
            <w:left w:val="none" w:sz="0" w:space="0" w:color="auto"/>
            <w:bottom w:val="none" w:sz="0" w:space="0" w:color="auto"/>
            <w:right w:val="none" w:sz="0" w:space="0" w:color="auto"/>
          </w:divBdr>
        </w:div>
        <w:div w:id="1427193721">
          <w:marLeft w:val="0"/>
          <w:marRight w:val="0"/>
          <w:marTop w:val="0"/>
          <w:marBottom w:val="0"/>
          <w:divBdr>
            <w:top w:val="none" w:sz="0" w:space="0" w:color="auto"/>
            <w:left w:val="none" w:sz="0" w:space="0" w:color="auto"/>
            <w:bottom w:val="none" w:sz="0" w:space="0" w:color="auto"/>
            <w:right w:val="none" w:sz="0" w:space="0" w:color="auto"/>
          </w:divBdr>
        </w:div>
        <w:div w:id="1495341787">
          <w:marLeft w:val="0"/>
          <w:marRight w:val="0"/>
          <w:marTop w:val="0"/>
          <w:marBottom w:val="0"/>
          <w:divBdr>
            <w:top w:val="none" w:sz="0" w:space="0" w:color="auto"/>
            <w:left w:val="none" w:sz="0" w:space="0" w:color="auto"/>
            <w:bottom w:val="none" w:sz="0" w:space="0" w:color="auto"/>
            <w:right w:val="none" w:sz="0" w:space="0" w:color="auto"/>
          </w:divBdr>
        </w:div>
        <w:div w:id="1511800459">
          <w:marLeft w:val="0"/>
          <w:marRight w:val="0"/>
          <w:marTop w:val="0"/>
          <w:marBottom w:val="0"/>
          <w:divBdr>
            <w:top w:val="none" w:sz="0" w:space="0" w:color="auto"/>
            <w:left w:val="none" w:sz="0" w:space="0" w:color="auto"/>
            <w:bottom w:val="none" w:sz="0" w:space="0" w:color="auto"/>
            <w:right w:val="none" w:sz="0" w:space="0" w:color="auto"/>
          </w:divBdr>
        </w:div>
        <w:div w:id="1543983114">
          <w:marLeft w:val="0"/>
          <w:marRight w:val="0"/>
          <w:marTop w:val="0"/>
          <w:marBottom w:val="0"/>
          <w:divBdr>
            <w:top w:val="none" w:sz="0" w:space="0" w:color="auto"/>
            <w:left w:val="none" w:sz="0" w:space="0" w:color="auto"/>
            <w:bottom w:val="none" w:sz="0" w:space="0" w:color="auto"/>
            <w:right w:val="none" w:sz="0" w:space="0" w:color="auto"/>
          </w:divBdr>
        </w:div>
        <w:div w:id="1720864166">
          <w:marLeft w:val="0"/>
          <w:marRight w:val="0"/>
          <w:marTop w:val="0"/>
          <w:marBottom w:val="0"/>
          <w:divBdr>
            <w:top w:val="none" w:sz="0" w:space="0" w:color="auto"/>
            <w:left w:val="none" w:sz="0" w:space="0" w:color="auto"/>
            <w:bottom w:val="none" w:sz="0" w:space="0" w:color="auto"/>
            <w:right w:val="none" w:sz="0" w:space="0" w:color="auto"/>
          </w:divBdr>
        </w:div>
        <w:div w:id="1855797842">
          <w:marLeft w:val="0"/>
          <w:marRight w:val="0"/>
          <w:marTop w:val="0"/>
          <w:marBottom w:val="0"/>
          <w:divBdr>
            <w:top w:val="none" w:sz="0" w:space="0" w:color="auto"/>
            <w:left w:val="none" w:sz="0" w:space="0" w:color="auto"/>
            <w:bottom w:val="none" w:sz="0" w:space="0" w:color="auto"/>
            <w:right w:val="none" w:sz="0" w:space="0" w:color="auto"/>
          </w:divBdr>
        </w:div>
        <w:div w:id="1888835981">
          <w:marLeft w:val="0"/>
          <w:marRight w:val="0"/>
          <w:marTop w:val="0"/>
          <w:marBottom w:val="0"/>
          <w:divBdr>
            <w:top w:val="none" w:sz="0" w:space="0" w:color="auto"/>
            <w:left w:val="none" w:sz="0" w:space="0" w:color="auto"/>
            <w:bottom w:val="none" w:sz="0" w:space="0" w:color="auto"/>
            <w:right w:val="none" w:sz="0" w:space="0" w:color="auto"/>
          </w:divBdr>
        </w:div>
        <w:div w:id="1896504984">
          <w:marLeft w:val="0"/>
          <w:marRight w:val="0"/>
          <w:marTop w:val="0"/>
          <w:marBottom w:val="0"/>
          <w:divBdr>
            <w:top w:val="none" w:sz="0" w:space="0" w:color="auto"/>
            <w:left w:val="none" w:sz="0" w:space="0" w:color="auto"/>
            <w:bottom w:val="none" w:sz="0" w:space="0" w:color="auto"/>
            <w:right w:val="none" w:sz="0" w:space="0" w:color="auto"/>
          </w:divBdr>
        </w:div>
        <w:div w:id="2003268615">
          <w:marLeft w:val="0"/>
          <w:marRight w:val="0"/>
          <w:marTop w:val="0"/>
          <w:marBottom w:val="0"/>
          <w:divBdr>
            <w:top w:val="none" w:sz="0" w:space="0" w:color="auto"/>
            <w:left w:val="none" w:sz="0" w:space="0" w:color="auto"/>
            <w:bottom w:val="none" w:sz="0" w:space="0" w:color="auto"/>
            <w:right w:val="none" w:sz="0" w:space="0" w:color="auto"/>
          </w:divBdr>
        </w:div>
        <w:div w:id="2041933877">
          <w:marLeft w:val="0"/>
          <w:marRight w:val="0"/>
          <w:marTop w:val="0"/>
          <w:marBottom w:val="0"/>
          <w:divBdr>
            <w:top w:val="none" w:sz="0" w:space="0" w:color="auto"/>
            <w:left w:val="none" w:sz="0" w:space="0" w:color="auto"/>
            <w:bottom w:val="none" w:sz="0" w:space="0" w:color="auto"/>
            <w:right w:val="none" w:sz="0" w:space="0" w:color="auto"/>
          </w:divBdr>
        </w:div>
      </w:divsChild>
    </w:div>
    <w:div w:id="1888566956">
      <w:bodyDiv w:val="1"/>
      <w:marLeft w:val="0"/>
      <w:marRight w:val="0"/>
      <w:marTop w:val="0"/>
      <w:marBottom w:val="0"/>
      <w:divBdr>
        <w:top w:val="none" w:sz="0" w:space="0" w:color="auto"/>
        <w:left w:val="none" w:sz="0" w:space="0" w:color="auto"/>
        <w:bottom w:val="none" w:sz="0" w:space="0" w:color="auto"/>
        <w:right w:val="none" w:sz="0" w:space="0" w:color="auto"/>
      </w:divBdr>
      <w:divsChild>
        <w:div w:id="638919608">
          <w:marLeft w:val="0"/>
          <w:marRight w:val="0"/>
          <w:marTop w:val="0"/>
          <w:marBottom w:val="0"/>
          <w:divBdr>
            <w:top w:val="none" w:sz="0" w:space="0" w:color="auto"/>
            <w:left w:val="none" w:sz="0" w:space="0" w:color="auto"/>
            <w:bottom w:val="none" w:sz="0" w:space="0" w:color="auto"/>
            <w:right w:val="none" w:sz="0" w:space="0" w:color="auto"/>
          </w:divBdr>
        </w:div>
        <w:div w:id="987054973">
          <w:marLeft w:val="0"/>
          <w:marRight w:val="0"/>
          <w:marTop w:val="0"/>
          <w:marBottom w:val="0"/>
          <w:divBdr>
            <w:top w:val="none" w:sz="0" w:space="0" w:color="auto"/>
            <w:left w:val="none" w:sz="0" w:space="0" w:color="auto"/>
            <w:bottom w:val="none" w:sz="0" w:space="0" w:color="auto"/>
            <w:right w:val="none" w:sz="0" w:space="0" w:color="auto"/>
          </w:divBdr>
        </w:div>
        <w:div w:id="1658191905">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1.xml"/><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upport.sap.com/en/product/connectors/jco.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hyperlink" Target="https://community.qlik.com/t5/Official-Support-Articles/Qlik-Cloud-Data-Integration-The-SAP-Secret-Decoder-Ring/ta-p/1993515" TargetMode="External"/><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erproof.com/what-is-sap-ides/" TargetMode="External"/><Relationship Id="rId17" Type="http://schemas.openxmlformats.org/officeDocument/2006/relationships/hyperlink" Target="https://support.sap.com/en/product/connectors/jco.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elp.qlik.com/en-US/cloud-services/Subsystems/Hub/Content/Sense_Hub/Gateways/dm-gateway-setting-up.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yw\OneDrive%20-%20QlikTech%20Inc\Compose4DW\Whitepapers\Qlik_WhitePaper-TEMPLATE-US.dotx" TargetMode="External"/></Relationships>
</file>

<file path=word/theme/theme1.xml><?xml version="1.0" encoding="utf-8"?>
<a:theme xmlns:a="http://schemas.openxmlformats.org/drawingml/2006/main" name="Office Theme">
  <a:themeElements>
    <a:clrScheme name="Qlik 1">
      <a:dk1>
        <a:srgbClr val="545659"/>
      </a:dk1>
      <a:lt1>
        <a:srgbClr val="009845"/>
      </a:lt1>
      <a:dk2>
        <a:srgbClr val="1C345E"/>
      </a:dk2>
      <a:lt2>
        <a:srgbClr val="244B59"/>
      </a:lt2>
      <a:accent1>
        <a:srgbClr val="006580"/>
      </a:accent1>
      <a:accent2>
        <a:srgbClr val="10CFC9"/>
      </a:accent2>
      <a:accent3>
        <a:srgbClr val="870064"/>
      </a:accent3>
      <a:accent4>
        <a:srgbClr val="655DC6"/>
      </a:accent4>
      <a:accent5>
        <a:srgbClr val="C3CFDA"/>
      </a:accent5>
      <a:accent6>
        <a:srgbClr val="FFFFFF"/>
      </a:accent6>
      <a:hlink>
        <a:srgbClr val="244B5A"/>
      </a:hlink>
      <a:folHlink>
        <a:srgbClr val="0065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6DA3847B885E54EA18BCB704B0A46C4" ma:contentTypeVersion="23" ma:contentTypeDescription="Create a new document." ma:contentTypeScope="" ma:versionID="6becb0cd0ce6d65e355de0fe8eafd141">
  <xsd:schema xmlns:xsd="http://www.w3.org/2001/XMLSchema" xmlns:xs="http://www.w3.org/2001/XMLSchema" xmlns:p="http://schemas.microsoft.com/office/2006/metadata/properties" xmlns:ns2="48395a95-c30b-4041-ab27-0f28dde0c0ab" xmlns:ns3="a42ba5d4-a0bb-4ed7-89cd-4133604cda79" targetNamespace="http://schemas.microsoft.com/office/2006/metadata/properties" ma:root="true" ma:fieldsID="ca77baceecb0988c4551ba12631ccaee" ns2:_="" ns3:_="">
    <xsd:import namespace="48395a95-c30b-4041-ab27-0f28dde0c0ab"/>
    <xsd:import namespace="a42ba5d4-a0bb-4ed7-89cd-4133604cda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395a95-c30b-4041-ab27-0f28dde0c0ab" elementFormDefault="qualified">
    <xsd:import namespace="http://schemas.microsoft.com/office/2006/documentManagement/types"/>
    <xsd:import namespace="http://schemas.microsoft.com/office/infopath/2007/PartnerControls"/>
    <xsd:element name="MediaServiceMetadata" ma:index="5" nillable="true" ma:displayName="MediaServiceMetadata" ma:hidden="true" ma:internalName="MediaServiceMetadata" ma:readOnly="true">
      <xsd:simpleType>
        <xsd:restriction base="dms:Note"/>
      </xsd:simpleType>
    </xsd:element>
    <xsd:element name="MediaServiceFastMetadata" ma:index="6" nillable="true" ma:displayName="MediaServiceFastMetadata" ma:hidden="true" ma:internalName="MediaServiceFastMetadata" ma:readOnly="true">
      <xsd:simpleType>
        <xsd:restriction base="dms:Note"/>
      </xsd:simpleType>
    </xsd:element>
    <xsd:element name="MediaServiceAutoTags" ma:index="7" nillable="true" ma:displayName="Tags" ma:internalName="MediaServiceAutoTags" ma:readOnly="true">
      <xsd:simpleType>
        <xsd:restriction base="dms:Text"/>
      </xsd:simpleType>
    </xsd:element>
    <xsd:element name="MediaServiceOCR" ma:index="8" nillable="true" ma:displayName="Extracted Text" ma:internalName="MediaServiceOCR" ma:readOnly="true">
      <xsd:simpleType>
        <xsd:restriction base="dms:Note">
          <xsd:maxLength value="255"/>
        </xsd:restriction>
      </xsd:simpleType>
    </xsd:element>
    <xsd:element name="MediaServiceDateTaken" ma:index="9"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2ba5d4-a0bb-4ed7-89cd-4133604cda79" elementFormDefault="qualified">
    <xsd:import namespace="http://schemas.microsoft.com/office/2006/documentManagement/types"/>
    <xsd:import namespace="http://schemas.microsoft.com/office/infopath/2007/PartnerControls"/>
    <xsd:element name="SharedWithUsers" ma:index="17"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71DDA6-7061-46B7-AD37-2A72B1006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395a95-c30b-4041-ab27-0f28dde0c0ab"/>
    <ds:schemaRef ds:uri="a42ba5d4-a0bb-4ed7-89cd-4133604cda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817129-B31A-4B9B-B56B-909B35FE4875}">
  <ds:schemaRefs>
    <ds:schemaRef ds:uri="http://schemas.openxmlformats.org/officeDocument/2006/bibliography"/>
  </ds:schemaRefs>
</ds:datastoreItem>
</file>

<file path=customXml/itemProps3.xml><?xml version="1.0" encoding="utf-8"?>
<ds:datastoreItem xmlns:ds="http://schemas.openxmlformats.org/officeDocument/2006/customXml" ds:itemID="{7A15E6CE-DEAC-44CA-9B26-95D1205E06D8}">
  <ds:schemaRefs>
    <ds:schemaRef ds:uri="http://schemas.microsoft.com/sharepoint/v3/contenttype/forms"/>
  </ds:schemaRefs>
</ds:datastoreItem>
</file>

<file path=customXml/itemProps4.xml><?xml version="1.0" encoding="utf-8"?>
<ds:datastoreItem xmlns:ds="http://schemas.openxmlformats.org/officeDocument/2006/customXml" ds:itemID="{0D5CD290-9109-4137-B24C-DBBA4FC24C1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C:\Users\eyw\OneDrive - QlikTech Inc\Compose4DW\Whitepapers\Qlik_WhitePaper-TEMPLATE-US.dotx</Template>
  <TotalTime>0</TotalTime>
  <Pages>31</Pages>
  <Words>3004</Words>
  <Characters>17126</Characters>
  <Application>Microsoft Office Word</Application>
  <DocSecurity>0</DocSecurity>
  <Lines>142</Lines>
  <Paragraphs>40</Paragraphs>
  <ScaleCrop>false</ScaleCrop>
  <Company/>
  <LinksUpToDate>false</LinksUpToDate>
  <CharactersWithSpaces>20090</CharactersWithSpaces>
  <SharedDoc>false</SharedDoc>
  <HLinks>
    <vt:vector size="138" baseType="variant">
      <vt:variant>
        <vt:i4>1507398</vt:i4>
      </vt:variant>
      <vt:variant>
        <vt:i4>123</vt:i4>
      </vt:variant>
      <vt:variant>
        <vt:i4>0</vt:i4>
      </vt:variant>
      <vt:variant>
        <vt:i4>5</vt:i4>
      </vt:variant>
      <vt:variant>
        <vt:lpwstr>https://community.qlik.com/t5/Official-Support-Articles/Qlik-Cloud-Data-Integration-The-SAP-Secret-Decoder-Ring/ta-p/1993515</vt:lpwstr>
      </vt:variant>
      <vt:variant>
        <vt:lpwstr/>
      </vt:variant>
      <vt:variant>
        <vt:i4>3145745</vt:i4>
      </vt:variant>
      <vt:variant>
        <vt:i4>120</vt:i4>
      </vt:variant>
      <vt:variant>
        <vt:i4>0</vt:i4>
      </vt:variant>
      <vt:variant>
        <vt:i4>5</vt:i4>
      </vt:variant>
      <vt:variant>
        <vt:lpwstr>https://support.sap.com/en/product/connectors/jco.html</vt:lpwstr>
      </vt:variant>
      <vt:variant>
        <vt:lpwstr>section_2129803369</vt:lpwstr>
      </vt:variant>
      <vt:variant>
        <vt:i4>3145745</vt:i4>
      </vt:variant>
      <vt:variant>
        <vt:i4>117</vt:i4>
      </vt:variant>
      <vt:variant>
        <vt:i4>0</vt:i4>
      </vt:variant>
      <vt:variant>
        <vt:i4>5</vt:i4>
      </vt:variant>
      <vt:variant>
        <vt:lpwstr>https://support.sap.com/en/product/connectors/jco.html</vt:lpwstr>
      </vt:variant>
      <vt:variant>
        <vt:lpwstr>section_2129803369</vt:lpwstr>
      </vt:variant>
      <vt:variant>
        <vt:i4>786545</vt:i4>
      </vt:variant>
      <vt:variant>
        <vt:i4>114</vt:i4>
      </vt:variant>
      <vt:variant>
        <vt:i4>0</vt:i4>
      </vt:variant>
      <vt:variant>
        <vt:i4>5</vt:i4>
      </vt:variant>
      <vt:variant>
        <vt:lpwstr>https://help.qlik.com/en-US/cloud-services/Subsystems/Hub/Content/Sense_Hub/Gateways/dm-gateway-setting-up.htm</vt:lpwstr>
      </vt:variant>
      <vt:variant>
        <vt:lpwstr/>
      </vt:variant>
      <vt:variant>
        <vt:i4>1245205</vt:i4>
      </vt:variant>
      <vt:variant>
        <vt:i4>111</vt:i4>
      </vt:variant>
      <vt:variant>
        <vt:i4>0</vt:i4>
      </vt:variant>
      <vt:variant>
        <vt:i4>5</vt:i4>
      </vt:variant>
      <vt:variant>
        <vt:lpwstr>https://erproof.com/what-is-sap-ides/</vt:lpwstr>
      </vt:variant>
      <vt:variant>
        <vt:lpwstr/>
      </vt:variant>
      <vt:variant>
        <vt:i4>1572927</vt:i4>
      </vt:variant>
      <vt:variant>
        <vt:i4>104</vt:i4>
      </vt:variant>
      <vt:variant>
        <vt:i4>0</vt:i4>
      </vt:variant>
      <vt:variant>
        <vt:i4>5</vt:i4>
      </vt:variant>
      <vt:variant>
        <vt:lpwstr/>
      </vt:variant>
      <vt:variant>
        <vt:lpwstr>_Toc124933975</vt:lpwstr>
      </vt:variant>
      <vt:variant>
        <vt:i4>1572927</vt:i4>
      </vt:variant>
      <vt:variant>
        <vt:i4>98</vt:i4>
      </vt:variant>
      <vt:variant>
        <vt:i4>0</vt:i4>
      </vt:variant>
      <vt:variant>
        <vt:i4>5</vt:i4>
      </vt:variant>
      <vt:variant>
        <vt:lpwstr/>
      </vt:variant>
      <vt:variant>
        <vt:lpwstr>_Toc124933974</vt:lpwstr>
      </vt:variant>
      <vt:variant>
        <vt:i4>1572927</vt:i4>
      </vt:variant>
      <vt:variant>
        <vt:i4>92</vt:i4>
      </vt:variant>
      <vt:variant>
        <vt:i4>0</vt:i4>
      </vt:variant>
      <vt:variant>
        <vt:i4>5</vt:i4>
      </vt:variant>
      <vt:variant>
        <vt:lpwstr/>
      </vt:variant>
      <vt:variant>
        <vt:lpwstr>_Toc124933973</vt:lpwstr>
      </vt:variant>
      <vt:variant>
        <vt:i4>1572927</vt:i4>
      </vt:variant>
      <vt:variant>
        <vt:i4>86</vt:i4>
      </vt:variant>
      <vt:variant>
        <vt:i4>0</vt:i4>
      </vt:variant>
      <vt:variant>
        <vt:i4>5</vt:i4>
      </vt:variant>
      <vt:variant>
        <vt:lpwstr/>
      </vt:variant>
      <vt:variant>
        <vt:lpwstr>_Toc124933972</vt:lpwstr>
      </vt:variant>
      <vt:variant>
        <vt:i4>1572927</vt:i4>
      </vt:variant>
      <vt:variant>
        <vt:i4>80</vt:i4>
      </vt:variant>
      <vt:variant>
        <vt:i4>0</vt:i4>
      </vt:variant>
      <vt:variant>
        <vt:i4>5</vt:i4>
      </vt:variant>
      <vt:variant>
        <vt:lpwstr/>
      </vt:variant>
      <vt:variant>
        <vt:lpwstr>_Toc124933971</vt:lpwstr>
      </vt:variant>
      <vt:variant>
        <vt:i4>1572927</vt:i4>
      </vt:variant>
      <vt:variant>
        <vt:i4>74</vt:i4>
      </vt:variant>
      <vt:variant>
        <vt:i4>0</vt:i4>
      </vt:variant>
      <vt:variant>
        <vt:i4>5</vt:i4>
      </vt:variant>
      <vt:variant>
        <vt:lpwstr/>
      </vt:variant>
      <vt:variant>
        <vt:lpwstr>_Toc124933970</vt:lpwstr>
      </vt:variant>
      <vt:variant>
        <vt:i4>1638463</vt:i4>
      </vt:variant>
      <vt:variant>
        <vt:i4>68</vt:i4>
      </vt:variant>
      <vt:variant>
        <vt:i4>0</vt:i4>
      </vt:variant>
      <vt:variant>
        <vt:i4>5</vt:i4>
      </vt:variant>
      <vt:variant>
        <vt:lpwstr/>
      </vt:variant>
      <vt:variant>
        <vt:lpwstr>_Toc124933969</vt:lpwstr>
      </vt:variant>
      <vt:variant>
        <vt:i4>1638463</vt:i4>
      </vt:variant>
      <vt:variant>
        <vt:i4>62</vt:i4>
      </vt:variant>
      <vt:variant>
        <vt:i4>0</vt:i4>
      </vt:variant>
      <vt:variant>
        <vt:i4>5</vt:i4>
      </vt:variant>
      <vt:variant>
        <vt:lpwstr/>
      </vt:variant>
      <vt:variant>
        <vt:lpwstr>_Toc124933968</vt:lpwstr>
      </vt:variant>
      <vt:variant>
        <vt:i4>1638463</vt:i4>
      </vt:variant>
      <vt:variant>
        <vt:i4>56</vt:i4>
      </vt:variant>
      <vt:variant>
        <vt:i4>0</vt:i4>
      </vt:variant>
      <vt:variant>
        <vt:i4>5</vt:i4>
      </vt:variant>
      <vt:variant>
        <vt:lpwstr/>
      </vt:variant>
      <vt:variant>
        <vt:lpwstr>_Toc124933967</vt:lpwstr>
      </vt:variant>
      <vt:variant>
        <vt:i4>1638463</vt:i4>
      </vt:variant>
      <vt:variant>
        <vt:i4>50</vt:i4>
      </vt:variant>
      <vt:variant>
        <vt:i4>0</vt:i4>
      </vt:variant>
      <vt:variant>
        <vt:i4>5</vt:i4>
      </vt:variant>
      <vt:variant>
        <vt:lpwstr/>
      </vt:variant>
      <vt:variant>
        <vt:lpwstr>_Toc124933966</vt:lpwstr>
      </vt:variant>
      <vt:variant>
        <vt:i4>1638463</vt:i4>
      </vt:variant>
      <vt:variant>
        <vt:i4>44</vt:i4>
      </vt:variant>
      <vt:variant>
        <vt:i4>0</vt:i4>
      </vt:variant>
      <vt:variant>
        <vt:i4>5</vt:i4>
      </vt:variant>
      <vt:variant>
        <vt:lpwstr/>
      </vt:variant>
      <vt:variant>
        <vt:lpwstr>_Toc124933965</vt:lpwstr>
      </vt:variant>
      <vt:variant>
        <vt:i4>1638463</vt:i4>
      </vt:variant>
      <vt:variant>
        <vt:i4>38</vt:i4>
      </vt:variant>
      <vt:variant>
        <vt:i4>0</vt:i4>
      </vt:variant>
      <vt:variant>
        <vt:i4>5</vt:i4>
      </vt:variant>
      <vt:variant>
        <vt:lpwstr/>
      </vt:variant>
      <vt:variant>
        <vt:lpwstr>_Toc124933964</vt:lpwstr>
      </vt:variant>
      <vt:variant>
        <vt:i4>1638463</vt:i4>
      </vt:variant>
      <vt:variant>
        <vt:i4>32</vt:i4>
      </vt:variant>
      <vt:variant>
        <vt:i4>0</vt:i4>
      </vt:variant>
      <vt:variant>
        <vt:i4>5</vt:i4>
      </vt:variant>
      <vt:variant>
        <vt:lpwstr/>
      </vt:variant>
      <vt:variant>
        <vt:lpwstr>_Toc124933963</vt:lpwstr>
      </vt:variant>
      <vt:variant>
        <vt:i4>1638463</vt:i4>
      </vt:variant>
      <vt:variant>
        <vt:i4>26</vt:i4>
      </vt:variant>
      <vt:variant>
        <vt:i4>0</vt:i4>
      </vt:variant>
      <vt:variant>
        <vt:i4>5</vt:i4>
      </vt:variant>
      <vt:variant>
        <vt:lpwstr/>
      </vt:variant>
      <vt:variant>
        <vt:lpwstr>_Toc124933962</vt:lpwstr>
      </vt:variant>
      <vt:variant>
        <vt:i4>1638463</vt:i4>
      </vt:variant>
      <vt:variant>
        <vt:i4>20</vt:i4>
      </vt:variant>
      <vt:variant>
        <vt:i4>0</vt:i4>
      </vt:variant>
      <vt:variant>
        <vt:i4>5</vt:i4>
      </vt:variant>
      <vt:variant>
        <vt:lpwstr/>
      </vt:variant>
      <vt:variant>
        <vt:lpwstr>_Toc124933961</vt:lpwstr>
      </vt:variant>
      <vt:variant>
        <vt:i4>1638463</vt:i4>
      </vt:variant>
      <vt:variant>
        <vt:i4>14</vt:i4>
      </vt:variant>
      <vt:variant>
        <vt:i4>0</vt:i4>
      </vt:variant>
      <vt:variant>
        <vt:i4>5</vt:i4>
      </vt:variant>
      <vt:variant>
        <vt:lpwstr/>
      </vt:variant>
      <vt:variant>
        <vt:lpwstr>_Toc124933960</vt:lpwstr>
      </vt:variant>
      <vt:variant>
        <vt:i4>1703999</vt:i4>
      </vt:variant>
      <vt:variant>
        <vt:i4>8</vt:i4>
      </vt:variant>
      <vt:variant>
        <vt:i4>0</vt:i4>
      </vt:variant>
      <vt:variant>
        <vt:i4>5</vt:i4>
      </vt:variant>
      <vt:variant>
        <vt:lpwstr/>
      </vt:variant>
      <vt:variant>
        <vt:lpwstr>_Toc124933959</vt:lpwstr>
      </vt:variant>
      <vt:variant>
        <vt:i4>1703999</vt:i4>
      </vt:variant>
      <vt:variant>
        <vt:i4>2</vt:i4>
      </vt:variant>
      <vt:variant>
        <vt:i4>0</vt:i4>
      </vt:variant>
      <vt:variant>
        <vt:i4>5</vt:i4>
      </vt:variant>
      <vt:variant>
        <vt:lpwstr/>
      </vt:variant>
      <vt:variant>
        <vt:lpwstr>_Toc124933958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Qlik’s approach to Big Data</dc:title>
  <dc:subject>Get more value by
empowering more users</dc:subject>
  <dc:creator>Robert.Zenkert@qlik.com</dc:creator>
  <cp:keywords/>
  <dc:description/>
  <cp:lastModifiedBy>David Freriks</cp:lastModifiedBy>
  <cp:revision>2</cp:revision>
  <dcterms:created xsi:type="dcterms:W3CDTF">2023-01-19T18:23:00Z</dcterms:created>
  <dcterms:modified xsi:type="dcterms:W3CDTF">2023-01-19T18:23:00Z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0x01010076DA3847B885E54EA18BCB704B0A46C4</vt:lpwstr>
  </property>
</Properties>
</file>